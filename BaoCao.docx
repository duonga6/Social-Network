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183"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96"/>
        <w:gridCol w:w="9087"/>
      </w:tblGrid>
      <w:tr w:rsidR="007B591B" w14:paraId="4BE36711" w14:textId="77777777" w:rsidTr="004355EC">
        <w:trPr>
          <w:cantSplit/>
          <w:trHeight w:val="810"/>
        </w:trPr>
        <w:tc>
          <w:tcPr>
            <w:tcW w:w="1096" w:type="dxa"/>
            <w:tcBorders>
              <w:top w:val="single" w:sz="4" w:space="0" w:color="auto"/>
            </w:tcBorders>
            <w:textDirection w:val="tbRl"/>
          </w:tcPr>
          <w:p w14:paraId="1A794BD0" w14:textId="77777777" w:rsidR="007B591B" w:rsidRDefault="007B591B" w:rsidP="004355EC">
            <w:pPr>
              <w:ind w:left="113" w:right="113"/>
              <w:jc w:val="center"/>
            </w:pPr>
            <w:bookmarkStart w:id="0" w:name="_Toc105857436"/>
            <w:bookmarkStart w:id="1" w:name="_Toc106458832"/>
            <w:bookmarkStart w:id="2" w:name="_Toc106197994"/>
            <w:bookmarkStart w:id="3" w:name="_Toc106490232"/>
            <w:bookmarkStart w:id="4" w:name="_Toc106196452"/>
            <w:bookmarkStart w:id="5" w:name="_Toc105875010"/>
            <w:bookmarkStart w:id="6" w:name="_Toc137807713"/>
          </w:p>
        </w:tc>
        <w:tc>
          <w:tcPr>
            <w:tcW w:w="9087" w:type="dxa"/>
            <w:tcBorders>
              <w:top w:val="single" w:sz="4" w:space="0" w:color="auto"/>
            </w:tcBorders>
          </w:tcPr>
          <w:p w14:paraId="3A5E39FD" w14:textId="77777777" w:rsidR="007B591B" w:rsidRDefault="007B591B" w:rsidP="004355EC">
            <w:pPr>
              <w:jc w:val="center"/>
              <w:rPr>
                <w:b/>
              </w:rPr>
            </w:pPr>
          </w:p>
        </w:tc>
      </w:tr>
      <w:tr w:rsidR="007B591B" w14:paraId="2F10FED3" w14:textId="77777777" w:rsidTr="004355EC">
        <w:trPr>
          <w:cantSplit/>
          <w:trHeight w:val="1791"/>
        </w:trPr>
        <w:tc>
          <w:tcPr>
            <w:tcW w:w="1096" w:type="dxa"/>
            <w:vMerge w:val="restart"/>
            <w:textDirection w:val="tbRl"/>
          </w:tcPr>
          <w:p w14:paraId="6DF5CDF1" w14:textId="77777777" w:rsidR="007B591B" w:rsidRDefault="007B591B" w:rsidP="004355EC">
            <w:pPr>
              <w:ind w:left="113" w:right="113"/>
              <w:jc w:val="center"/>
            </w:pPr>
          </w:p>
          <w:p w14:paraId="09EA7D6E" w14:textId="6360BD12" w:rsidR="007B591B" w:rsidRDefault="007B591B" w:rsidP="004355EC">
            <w:pPr>
              <w:ind w:left="113" w:right="113"/>
              <w:jc w:val="center"/>
            </w:pPr>
            <w:r>
              <w:rPr>
                <w:lang w:val="de-DE"/>
              </w:rPr>
              <w:t>HỌ VÀ TÊN SINH VIÊN</w:t>
            </w:r>
            <w:r>
              <w:t>: Phạm Ánh Dương</w:t>
            </w:r>
          </w:p>
        </w:tc>
        <w:tc>
          <w:tcPr>
            <w:tcW w:w="9087" w:type="dxa"/>
          </w:tcPr>
          <w:p w14:paraId="03DAA794" w14:textId="77777777" w:rsidR="007B591B" w:rsidRDefault="007B591B" w:rsidP="004355EC">
            <w:pPr>
              <w:jc w:val="center"/>
              <w:rPr>
                <w:b/>
                <w:lang w:val="de-DE"/>
              </w:rPr>
            </w:pPr>
            <w:r>
              <w:rPr>
                <w:b/>
                <w:lang w:val="de-DE"/>
              </w:rPr>
              <w:t>BỘ CÔNG THƯƠNG</w:t>
            </w:r>
          </w:p>
          <w:p w14:paraId="765B783C" w14:textId="77777777" w:rsidR="007B591B" w:rsidRDefault="007B591B" w:rsidP="004355EC">
            <w:pPr>
              <w:jc w:val="center"/>
              <w:rPr>
                <w:b/>
              </w:rPr>
            </w:pPr>
            <w:r>
              <w:rPr>
                <w:b/>
              </w:rPr>
              <w:t>TRƯỜNG ĐẠI HỌC CÔNG NGHIỆP HÀ NỘI</w:t>
            </w:r>
          </w:p>
          <w:p w14:paraId="2E207ABA" w14:textId="77777777" w:rsidR="007B591B" w:rsidRDefault="007B591B" w:rsidP="004355EC">
            <w:pPr>
              <w:jc w:val="center"/>
              <w:rPr>
                <w:b/>
              </w:rPr>
            </w:pPr>
            <w:r>
              <w:rPr>
                <w:b/>
              </w:rPr>
              <w:t>---------------------------------------</w:t>
            </w:r>
          </w:p>
        </w:tc>
      </w:tr>
      <w:tr w:rsidR="007B591B" w14:paraId="3BE2DA96" w14:textId="77777777" w:rsidTr="004355EC">
        <w:trPr>
          <w:cantSplit/>
          <w:trHeight w:val="507"/>
        </w:trPr>
        <w:tc>
          <w:tcPr>
            <w:tcW w:w="1096" w:type="dxa"/>
            <w:vMerge/>
          </w:tcPr>
          <w:p w14:paraId="3A0CA28B" w14:textId="77777777" w:rsidR="007B591B" w:rsidRDefault="007B591B" w:rsidP="004355EC">
            <w:pPr>
              <w:jc w:val="center"/>
              <w:rPr>
                <w:b/>
              </w:rPr>
            </w:pPr>
          </w:p>
        </w:tc>
        <w:tc>
          <w:tcPr>
            <w:tcW w:w="9087" w:type="dxa"/>
          </w:tcPr>
          <w:p w14:paraId="11C489B0" w14:textId="77777777" w:rsidR="007B591B" w:rsidRDefault="007B591B" w:rsidP="004355EC">
            <w:pPr>
              <w:jc w:val="center"/>
            </w:pPr>
          </w:p>
        </w:tc>
      </w:tr>
      <w:tr w:rsidR="007B591B" w14:paraId="3C1208F0" w14:textId="77777777" w:rsidTr="004355EC">
        <w:trPr>
          <w:cantSplit/>
          <w:trHeight w:val="1015"/>
        </w:trPr>
        <w:tc>
          <w:tcPr>
            <w:tcW w:w="1096" w:type="dxa"/>
            <w:vMerge/>
          </w:tcPr>
          <w:p w14:paraId="08E8886F" w14:textId="77777777" w:rsidR="007B591B" w:rsidRDefault="007B591B" w:rsidP="004355EC">
            <w:pPr>
              <w:jc w:val="center"/>
            </w:pPr>
          </w:p>
        </w:tc>
        <w:tc>
          <w:tcPr>
            <w:tcW w:w="9087" w:type="dxa"/>
          </w:tcPr>
          <w:p w14:paraId="5BC6B8EE" w14:textId="77777777" w:rsidR="007B591B" w:rsidRDefault="007B591B" w:rsidP="004355EC">
            <w:pPr>
              <w:jc w:val="center"/>
            </w:pPr>
          </w:p>
          <w:p w14:paraId="71B15B8C" w14:textId="77777777" w:rsidR="007B591B" w:rsidRDefault="007B591B" w:rsidP="004355EC">
            <w:pPr>
              <w:jc w:val="center"/>
            </w:pPr>
            <w:r>
              <w:t>ĐA, KLTN ĐẠI HỌC/ CAO ĐẲNG CÔNG NGHỆ THÔNG TIN</w:t>
            </w:r>
          </w:p>
        </w:tc>
      </w:tr>
      <w:tr w:rsidR="007B591B" w14:paraId="741B3ADE" w14:textId="77777777" w:rsidTr="004355EC">
        <w:trPr>
          <w:cantSplit/>
          <w:trHeight w:val="507"/>
        </w:trPr>
        <w:tc>
          <w:tcPr>
            <w:tcW w:w="1096" w:type="dxa"/>
            <w:vMerge/>
          </w:tcPr>
          <w:p w14:paraId="1AEDBB6D" w14:textId="77777777" w:rsidR="007B591B" w:rsidRDefault="007B591B" w:rsidP="004355EC">
            <w:pPr>
              <w:jc w:val="center"/>
              <w:rPr>
                <w:lang w:val="de-DE"/>
              </w:rPr>
            </w:pPr>
          </w:p>
        </w:tc>
        <w:tc>
          <w:tcPr>
            <w:tcW w:w="9087" w:type="dxa"/>
          </w:tcPr>
          <w:p w14:paraId="2D3C0F14" w14:textId="77777777" w:rsidR="007B591B" w:rsidRDefault="007B591B" w:rsidP="004355EC">
            <w:pPr>
              <w:jc w:val="center"/>
            </w:pPr>
            <w:r>
              <w:t xml:space="preserve">                                   </w:t>
            </w:r>
          </w:p>
        </w:tc>
      </w:tr>
      <w:tr w:rsidR="007B591B" w14:paraId="75DBC17D" w14:textId="77777777" w:rsidTr="004355EC">
        <w:trPr>
          <w:cantSplit/>
          <w:trHeight w:val="507"/>
        </w:trPr>
        <w:tc>
          <w:tcPr>
            <w:tcW w:w="1096" w:type="dxa"/>
            <w:vMerge/>
          </w:tcPr>
          <w:p w14:paraId="53AE5739" w14:textId="77777777" w:rsidR="007B591B" w:rsidRDefault="007B591B" w:rsidP="004355EC">
            <w:pPr>
              <w:jc w:val="center"/>
              <w:rPr>
                <w:lang w:val="de-DE"/>
              </w:rPr>
            </w:pPr>
          </w:p>
        </w:tc>
        <w:tc>
          <w:tcPr>
            <w:tcW w:w="9087" w:type="dxa"/>
          </w:tcPr>
          <w:p w14:paraId="5CBCFA95" w14:textId="77777777" w:rsidR="00ED2E49" w:rsidRDefault="00ED2E49" w:rsidP="00ED2E49">
            <w:pPr>
              <w:ind w:left="-188" w:right="-17"/>
              <w:jc w:val="center"/>
              <w:rPr>
                <w:b/>
                <w:bCs/>
                <w:szCs w:val="28"/>
              </w:rPr>
            </w:pPr>
            <w:r>
              <w:rPr>
                <w:b/>
                <w:bCs/>
                <w:szCs w:val="28"/>
              </w:rPr>
              <w:t xml:space="preserve">XÂY DỰNG WEBSITE MẠNG XÃ HỘI FBOOK BẰNG </w:t>
            </w:r>
          </w:p>
          <w:p w14:paraId="62551A38" w14:textId="53220F97" w:rsidR="007B591B" w:rsidRDefault="00ED2E49" w:rsidP="00ED2E49">
            <w:pPr>
              <w:ind w:left="-188" w:right="-17"/>
              <w:jc w:val="center"/>
            </w:pPr>
            <w:r>
              <w:rPr>
                <w:b/>
                <w:bCs/>
                <w:szCs w:val="28"/>
              </w:rPr>
              <w:t>ASP.NET VÀ VUEJS</w:t>
            </w:r>
          </w:p>
        </w:tc>
      </w:tr>
      <w:tr w:rsidR="007B591B" w14:paraId="29B8A33B" w14:textId="77777777" w:rsidTr="004355EC">
        <w:trPr>
          <w:cantSplit/>
          <w:trHeight w:val="507"/>
        </w:trPr>
        <w:tc>
          <w:tcPr>
            <w:tcW w:w="1096" w:type="dxa"/>
            <w:vMerge/>
          </w:tcPr>
          <w:p w14:paraId="0A9ACEE0" w14:textId="77777777" w:rsidR="007B591B" w:rsidRDefault="007B591B" w:rsidP="004355EC">
            <w:pPr>
              <w:jc w:val="center"/>
              <w:rPr>
                <w:b/>
                <w:lang w:val="de-DE"/>
              </w:rPr>
            </w:pPr>
          </w:p>
        </w:tc>
        <w:tc>
          <w:tcPr>
            <w:tcW w:w="9087" w:type="dxa"/>
          </w:tcPr>
          <w:p w14:paraId="6FFF2197" w14:textId="77777777" w:rsidR="007B591B" w:rsidRDefault="007B591B" w:rsidP="004355EC">
            <w:pPr>
              <w:jc w:val="center"/>
              <w:rPr>
                <w:b/>
                <w:lang w:val="de-DE"/>
              </w:rPr>
            </w:pPr>
          </w:p>
        </w:tc>
      </w:tr>
      <w:tr w:rsidR="007B591B" w14:paraId="4032A7E2" w14:textId="77777777" w:rsidTr="004355EC">
        <w:trPr>
          <w:cantSplit/>
          <w:trHeight w:val="507"/>
        </w:trPr>
        <w:tc>
          <w:tcPr>
            <w:tcW w:w="1096" w:type="dxa"/>
            <w:vMerge/>
          </w:tcPr>
          <w:p w14:paraId="2B5ACE33" w14:textId="77777777" w:rsidR="007B591B" w:rsidRDefault="007B591B" w:rsidP="004355EC">
            <w:pPr>
              <w:jc w:val="center"/>
              <w:rPr>
                <w:lang w:val="de-DE"/>
              </w:rPr>
            </w:pPr>
          </w:p>
        </w:tc>
        <w:tc>
          <w:tcPr>
            <w:tcW w:w="9087" w:type="dxa"/>
            <w:tcBorders>
              <w:bottom w:val="nil"/>
            </w:tcBorders>
          </w:tcPr>
          <w:p w14:paraId="55A5441B" w14:textId="77777777" w:rsidR="007B591B" w:rsidRDefault="007B591B" w:rsidP="004355EC">
            <w:pPr>
              <w:jc w:val="center"/>
              <w:rPr>
                <w:lang w:val="de-DE"/>
              </w:rPr>
            </w:pPr>
          </w:p>
        </w:tc>
      </w:tr>
      <w:tr w:rsidR="007B591B" w14:paraId="7DA97270" w14:textId="77777777" w:rsidTr="004355EC">
        <w:trPr>
          <w:cantSplit/>
          <w:trHeight w:val="507"/>
        </w:trPr>
        <w:tc>
          <w:tcPr>
            <w:tcW w:w="1096" w:type="dxa"/>
            <w:vMerge/>
            <w:tcBorders>
              <w:right w:val="single" w:sz="4" w:space="0" w:color="auto"/>
            </w:tcBorders>
          </w:tcPr>
          <w:p w14:paraId="725F6E67" w14:textId="77777777" w:rsidR="007B591B" w:rsidRDefault="007B591B" w:rsidP="004355EC">
            <w:pPr>
              <w:jc w:val="center"/>
              <w:rPr>
                <w:lang w:val="de-DE"/>
              </w:rPr>
            </w:pPr>
          </w:p>
        </w:tc>
        <w:tc>
          <w:tcPr>
            <w:tcW w:w="9087" w:type="dxa"/>
            <w:tcBorders>
              <w:top w:val="nil"/>
              <w:left w:val="single" w:sz="4" w:space="0" w:color="auto"/>
              <w:bottom w:val="nil"/>
              <w:right w:val="single" w:sz="4" w:space="0" w:color="auto"/>
            </w:tcBorders>
          </w:tcPr>
          <w:p w14:paraId="521B556F" w14:textId="67ABCCD8" w:rsidR="007B591B" w:rsidRDefault="007B591B" w:rsidP="004355EC">
            <w:pPr>
              <w:ind w:left="2335"/>
              <w:rPr>
                <w:b/>
              </w:rPr>
            </w:pPr>
            <w:r>
              <w:rPr>
                <w:b/>
                <w:lang w:val="de-DE"/>
              </w:rPr>
              <w:t xml:space="preserve">CBHD: </w:t>
            </w:r>
            <w:r>
              <w:rPr>
                <w:b/>
              </w:rPr>
              <w:t>ThS. Nguyễn Trung Phú</w:t>
            </w:r>
          </w:p>
        </w:tc>
      </w:tr>
      <w:tr w:rsidR="007B591B" w14:paraId="3D510490" w14:textId="77777777" w:rsidTr="004355EC">
        <w:trPr>
          <w:cantSplit/>
          <w:trHeight w:hRule="exact" w:val="800"/>
        </w:trPr>
        <w:tc>
          <w:tcPr>
            <w:tcW w:w="1096" w:type="dxa"/>
            <w:vMerge w:val="restart"/>
            <w:tcBorders>
              <w:right w:val="single" w:sz="4" w:space="0" w:color="auto"/>
            </w:tcBorders>
            <w:textDirection w:val="tbRl"/>
          </w:tcPr>
          <w:p w14:paraId="68984133" w14:textId="77777777" w:rsidR="007B591B" w:rsidRDefault="007B591B" w:rsidP="004355EC">
            <w:pPr>
              <w:ind w:left="113" w:right="113"/>
              <w:jc w:val="center"/>
              <w:rPr>
                <w:lang w:val="de-DE"/>
              </w:rPr>
            </w:pPr>
          </w:p>
          <w:p w14:paraId="340A2DF3" w14:textId="77777777" w:rsidR="007B591B" w:rsidRDefault="007B591B" w:rsidP="004355EC">
            <w:pPr>
              <w:ind w:left="113" w:right="113"/>
              <w:jc w:val="center"/>
            </w:pPr>
            <w:r>
              <w:t>NGÀNH CÔNG NGHỆ THÔNG TIN</w:t>
            </w:r>
          </w:p>
        </w:tc>
        <w:tc>
          <w:tcPr>
            <w:tcW w:w="9087" w:type="dxa"/>
            <w:tcBorders>
              <w:top w:val="nil"/>
              <w:left w:val="single" w:sz="4" w:space="0" w:color="auto"/>
              <w:bottom w:val="nil"/>
              <w:right w:val="single" w:sz="4" w:space="0" w:color="auto"/>
            </w:tcBorders>
          </w:tcPr>
          <w:p w14:paraId="51AF18C8" w14:textId="77777777" w:rsidR="007B591B" w:rsidRDefault="007B591B" w:rsidP="004355EC">
            <w:pPr>
              <w:ind w:left="2335"/>
              <w:rPr>
                <w:b/>
              </w:rPr>
            </w:pPr>
            <w:r>
              <w:rPr>
                <w:b/>
                <w:lang w:val="de-DE"/>
              </w:rPr>
              <w:t>Sinh viên:</w:t>
            </w:r>
            <w:r>
              <w:rPr>
                <w:b/>
              </w:rPr>
              <w:t xml:space="preserve"> Phạm Ánh Dương</w:t>
            </w:r>
          </w:p>
          <w:p w14:paraId="23E97D5D" w14:textId="77777777" w:rsidR="00CB180E" w:rsidRDefault="00CB180E" w:rsidP="00CB180E">
            <w:pPr>
              <w:ind w:left="2335"/>
              <w:rPr>
                <w:b/>
              </w:rPr>
            </w:pPr>
            <w:r>
              <w:rPr>
                <w:b/>
              </w:rPr>
              <w:t>Mã số sinh viên: 2020602271</w:t>
            </w:r>
          </w:p>
          <w:p w14:paraId="059196C0" w14:textId="6459BABE" w:rsidR="00CB180E" w:rsidRDefault="00CB180E" w:rsidP="004355EC">
            <w:pPr>
              <w:ind w:left="2335"/>
            </w:pPr>
          </w:p>
        </w:tc>
      </w:tr>
      <w:tr w:rsidR="007B591B" w14:paraId="52FC3ABB" w14:textId="77777777" w:rsidTr="004355EC">
        <w:trPr>
          <w:cantSplit/>
          <w:trHeight w:val="1015"/>
        </w:trPr>
        <w:tc>
          <w:tcPr>
            <w:tcW w:w="1096" w:type="dxa"/>
            <w:vMerge/>
            <w:tcBorders>
              <w:right w:val="single" w:sz="4" w:space="0" w:color="auto"/>
            </w:tcBorders>
          </w:tcPr>
          <w:p w14:paraId="6828E6B8" w14:textId="77777777" w:rsidR="007B591B" w:rsidRDefault="007B591B" w:rsidP="004355EC">
            <w:pPr>
              <w:jc w:val="center"/>
            </w:pPr>
          </w:p>
        </w:tc>
        <w:tc>
          <w:tcPr>
            <w:tcW w:w="9087" w:type="dxa"/>
            <w:tcBorders>
              <w:top w:val="nil"/>
              <w:left w:val="single" w:sz="4" w:space="0" w:color="auto"/>
              <w:bottom w:val="nil"/>
              <w:right w:val="single" w:sz="4" w:space="0" w:color="auto"/>
            </w:tcBorders>
          </w:tcPr>
          <w:p w14:paraId="11C523D4" w14:textId="77777777" w:rsidR="007B591B" w:rsidRDefault="007B591B" w:rsidP="00CB180E">
            <w:pPr>
              <w:ind w:left="0" w:firstLine="0"/>
              <w:rPr>
                <w:b/>
              </w:rPr>
            </w:pPr>
            <w:r>
              <w:rPr>
                <w:b/>
              </w:rPr>
              <w:t xml:space="preserve">                                          </w:t>
            </w:r>
          </w:p>
        </w:tc>
      </w:tr>
      <w:tr w:rsidR="007B591B" w14:paraId="75C59779" w14:textId="77777777" w:rsidTr="004355EC">
        <w:trPr>
          <w:cantSplit/>
          <w:trHeight w:val="507"/>
        </w:trPr>
        <w:tc>
          <w:tcPr>
            <w:tcW w:w="1096" w:type="dxa"/>
            <w:vMerge/>
            <w:tcBorders>
              <w:right w:val="single" w:sz="4" w:space="0" w:color="auto"/>
            </w:tcBorders>
          </w:tcPr>
          <w:p w14:paraId="3165F30C" w14:textId="77777777" w:rsidR="007B591B" w:rsidRDefault="007B591B" w:rsidP="004355EC">
            <w:pPr>
              <w:jc w:val="center"/>
            </w:pPr>
          </w:p>
        </w:tc>
        <w:tc>
          <w:tcPr>
            <w:tcW w:w="9087" w:type="dxa"/>
            <w:tcBorders>
              <w:top w:val="nil"/>
              <w:left w:val="single" w:sz="4" w:space="0" w:color="auto"/>
              <w:bottom w:val="nil"/>
              <w:right w:val="single" w:sz="4" w:space="0" w:color="auto"/>
            </w:tcBorders>
          </w:tcPr>
          <w:p w14:paraId="2F29E868" w14:textId="77777777" w:rsidR="007B591B" w:rsidRDefault="007B591B" w:rsidP="004355EC">
            <w:pPr>
              <w:jc w:val="center"/>
              <w:rPr>
                <w:b/>
                <w:lang w:val="de-DE"/>
              </w:rPr>
            </w:pPr>
          </w:p>
        </w:tc>
      </w:tr>
      <w:tr w:rsidR="007B591B" w14:paraId="5FAB8296" w14:textId="77777777" w:rsidTr="004355EC">
        <w:trPr>
          <w:cantSplit/>
          <w:trHeight w:val="507"/>
        </w:trPr>
        <w:tc>
          <w:tcPr>
            <w:tcW w:w="1096" w:type="dxa"/>
            <w:vMerge/>
          </w:tcPr>
          <w:p w14:paraId="3850F7EA" w14:textId="77777777" w:rsidR="007B591B" w:rsidRDefault="007B591B" w:rsidP="004355EC">
            <w:pPr>
              <w:jc w:val="center"/>
              <w:rPr>
                <w:lang w:val="de-DE"/>
              </w:rPr>
            </w:pPr>
          </w:p>
        </w:tc>
        <w:tc>
          <w:tcPr>
            <w:tcW w:w="9087" w:type="dxa"/>
            <w:tcBorders>
              <w:top w:val="nil"/>
            </w:tcBorders>
          </w:tcPr>
          <w:p w14:paraId="1543A8B2" w14:textId="77777777" w:rsidR="007B591B" w:rsidRDefault="007B591B" w:rsidP="004355EC">
            <w:pPr>
              <w:jc w:val="center"/>
              <w:rPr>
                <w:lang w:val="de-DE"/>
              </w:rPr>
            </w:pPr>
          </w:p>
        </w:tc>
      </w:tr>
      <w:tr w:rsidR="007B591B" w14:paraId="67F35911" w14:textId="77777777" w:rsidTr="004355EC">
        <w:trPr>
          <w:cantSplit/>
          <w:trHeight w:val="3049"/>
        </w:trPr>
        <w:tc>
          <w:tcPr>
            <w:tcW w:w="1096" w:type="dxa"/>
            <w:vMerge/>
          </w:tcPr>
          <w:p w14:paraId="51BDB119" w14:textId="77777777" w:rsidR="007B591B" w:rsidRDefault="007B591B" w:rsidP="004355EC">
            <w:pPr>
              <w:jc w:val="center"/>
              <w:rPr>
                <w:b/>
                <w:lang w:val="de-DE"/>
              </w:rPr>
            </w:pPr>
          </w:p>
        </w:tc>
        <w:tc>
          <w:tcPr>
            <w:tcW w:w="9087" w:type="dxa"/>
          </w:tcPr>
          <w:p w14:paraId="753FE88A" w14:textId="77777777" w:rsidR="007B591B" w:rsidRDefault="007B591B" w:rsidP="004355EC">
            <w:pPr>
              <w:jc w:val="center"/>
              <w:rPr>
                <w:b/>
                <w:lang w:val="de-DE"/>
              </w:rPr>
            </w:pPr>
          </w:p>
          <w:p w14:paraId="2FC8FBE2" w14:textId="77777777" w:rsidR="007B591B" w:rsidRDefault="007B591B" w:rsidP="004355EC">
            <w:pPr>
              <w:jc w:val="center"/>
              <w:rPr>
                <w:b/>
                <w:lang w:val="de-DE"/>
              </w:rPr>
            </w:pPr>
          </w:p>
          <w:p w14:paraId="4C73C96B" w14:textId="77777777" w:rsidR="007B591B" w:rsidRDefault="007B591B" w:rsidP="004355EC">
            <w:pPr>
              <w:jc w:val="center"/>
              <w:rPr>
                <w:b/>
                <w:lang w:val="de-DE"/>
              </w:rPr>
            </w:pPr>
          </w:p>
          <w:p w14:paraId="1102F02E" w14:textId="77777777" w:rsidR="007B591B" w:rsidRDefault="007B591B" w:rsidP="004355EC">
            <w:pPr>
              <w:jc w:val="center"/>
              <w:rPr>
                <w:b/>
                <w:lang w:val="de-DE"/>
              </w:rPr>
            </w:pPr>
          </w:p>
          <w:p w14:paraId="38C4D42D" w14:textId="77777777" w:rsidR="007B591B" w:rsidRDefault="007B591B" w:rsidP="004355EC">
            <w:pPr>
              <w:jc w:val="center"/>
              <w:rPr>
                <w:b/>
                <w:lang w:val="de-DE"/>
              </w:rPr>
            </w:pPr>
          </w:p>
          <w:p w14:paraId="720C966A" w14:textId="77777777" w:rsidR="007B591B" w:rsidRDefault="007B591B" w:rsidP="004355EC">
            <w:pPr>
              <w:jc w:val="center"/>
              <w:rPr>
                <w:b/>
                <w:lang w:val="de-DE"/>
              </w:rPr>
            </w:pPr>
          </w:p>
        </w:tc>
      </w:tr>
      <w:tr w:rsidR="007B591B" w14:paraId="5D5CC45D" w14:textId="77777777" w:rsidTr="004355EC">
        <w:trPr>
          <w:cantSplit/>
          <w:trHeight w:val="507"/>
        </w:trPr>
        <w:tc>
          <w:tcPr>
            <w:tcW w:w="1096" w:type="dxa"/>
            <w:vMerge/>
          </w:tcPr>
          <w:p w14:paraId="7DACC50D" w14:textId="77777777" w:rsidR="007B591B" w:rsidRDefault="007B591B" w:rsidP="004355EC">
            <w:pPr>
              <w:jc w:val="center"/>
              <w:rPr>
                <w:lang w:val="de-DE"/>
              </w:rPr>
            </w:pPr>
          </w:p>
        </w:tc>
        <w:tc>
          <w:tcPr>
            <w:tcW w:w="9087" w:type="dxa"/>
          </w:tcPr>
          <w:p w14:paraId="681088CB" w14:textId="77777777" w:rsidR="007B591B" w:rsidRDefault="007B591B" w:rsidP="004355EC">
            <w:pPr>
              <w:jc w:val="center"/>
            </w:pPr>
            <w:r>
              <w:t>Hà Nội – Năm 2024</w:t>
            </w:r>
          </w:p>
        </w:tc>
      </w:tr>
      <w:tr w:rsidR="007B591B" w14:paraId="15DB0D2C" w14:textId="77777777" w:rsidTr="004355EC">
        <w:trPr>
          <w:cantSplit/>
          <w:trHeight w:val="522"/>
        </w:trPr>
        <w:tc>
          <w:tcPr>
            <w:tcW w:w="1096" w:type="dxa"/>
            <w:vMerge/>
          </w:tcPr>
          <w:p w14:paraId="4AE5FDD9" w14:textId="77777777" w:rsidR="007B591B" w:rsidRDefault="007B591B" w:rsidP="004355EC">
            <w:pPr>
              <w:jc w:val="center"/>
            </w:pPr>
          </w:p>
        </w:tc>
        <w:tc>
          <w:tcPr>
            <w:tcW w:w="9087" w:type="dxa"/>
          </w:tcPr>
          <w:p w14:paraId="74485468" w14:textId="77777777" w:rsidR="007B591B" w:rsidRDefault="007B591B" w:rsidP="004355EC"/>
        </w:tc>
      </w:tr>
    </w:tbl>
    <w:p w14:paraId="503D85CE" w14:textId="77777777" w:rsidR="00593382" w:rsidRPr="00593382" w:rsidRDefault="00593382" w:rsidP="006700A9">
      <w:pPr>
        <w:pStyle w:val="Heading1"/>
        <w:numPr>
          <w:ilvl w:val="0"/>
          <w:numId w:val="0"/>
        </w:numPr>
      </w:pPr>
      <w:bookmarkStart w:id="7" w:name="_Toc167631273"/>
      <w:r w:rsidRPr="00593382">
        <w:lastRenderedPageBreak/>
        <w:t>MỤC LỤC</w:t>
      </w:r>
      <w:bookmarkEnd w:id="7"/>
    </w:p>
    <w:p w14:paraId="44C4F804" w14:textId="1B3CC830" w:rsidR="000E47EA" w:rsidRDefault="00E27435">
      <w:pPr>
        <w:pStyle w:val="TOC1"/>
        <w:tabs>
          <w:tab w:val="right" w:leader="dot" w:pos="8777"/>
        </w:tabs>
        <w:rPr>
          <w:rFonts w:asciiTheme="minorHAnsi" w:eastAsiaTheme="minorEastAsia" w:hAnsiTheme="minorHAnsi" w:cstheme="minorBidi"/>
          <w:noProof/>
          <w:color w:val="auto"/>
          <w:kern w:val="2"/>
          <w:sz w:val="22"/>
          <w14:ligatures w14:val="standardContextual"/>
        </w:rPr>
      </w:pPr>
      <w:r>
        <w:rPr>
          <w:bCs/>
          <w:iCs/>
          <w:caps/>
          <w:szCs w:val="28"/>
        </w:rPr>
        <w:fldChar w:fldCharType="begin"/>
      </w:r>
      <w:r>
        <w:rPr>
          <w:bCs/>
          <w:iCs/>
          <w:caps/>
          <w:szCs w:val="28"/>
        </w:rPr>
        <w:instrText xml:space="preserve"> TOC \o "1-3" \h \z \u </w:instrText>
      </w:r>
      <w:r>
        <w:rPr>
          <w:bCs/>
          <w:iCs/>
          <w:caps/>
          <w:szCs w:val="28"/>
        </w:rPr>
        <w:fldChar w:fldCharType="separate"/>
      </w:r>
      <w:hyperlink w:anchor="_Toc167631273" w:history="1">
        <w:r w:rsidR="000E47EA" w:rsidRPr="00C3055C">
          <w:rPr>
            <w:rStyle w:val="Hyperlink"/>
            <w:noProof/>
          </w:rPr>
          <w:t>MỤC LỤC</w:t>
        </w:r>
        <w:r w:rsidR="000E47EA">
          <w:rPr>
            <w:noProof/>
            <w:webHidden/>
          </w:rPr>
          <w:tab/>
        </w:r>
        <w:r w:rsidR="000E47EA">
          <w:rPr>
            <w:noProof/>
            <w:webHidden/>
          </w:rPr>
          <w:fldChar w:fldCharType="begin"/>
        </w:r>
        <w:r w:rsidR="000E47EA">
          <w:rPr>
            <w:noProof/>
            <w:webHidden/>
          </w:rPr>
          <w:instrText xml:space="preserve"> PAGEREF _Toc167631273 \h </w:instrText>
        </w:r>
        <w:r w:rsidR="000E47EA">
          <w:rPr>
            <w:noProof/>
            <w:webHidden/>
          </w:rPr>
        </w:r>
        <w:r w:rsidR="000E47EA">
          <w:rPr>
            <w:noProof/>
            <w:webHidden/>
          </w:rPr>
          <w:fldChar w:fldCharType="separate"/>
        </w:r>
        <w:r w:rsidR="000E47EA">
          <w:rPr>
            <w:noProof/>
            <w:webHidden/>
          </w:rPr>
          <w:t>2</w:t>
        </w:r>
        <w:r w:rsidR="000E47EA">
          <w:rPr>
            <w:noProof/>
            <w:webHidden/>
          </w:rPr>
          <w:fldChar w:fldCharType="end"/>
        </w:r>
      </w:hyperlink>
    </w:p>
    <w:p w14:paraId="536B98A1" w14:textId="0341B990" w:rsidR="000E47EA" w:rsidRDefault="00000000">
      <w:pPr>
        <w:pStyle w:val="TOC1"/>
        <w:tabs>
          <w:tab w:val="right" w:leader="dot" w:pos="8777"/>
        </w:tabs>
        <w:rPr>
          <w:rFonts w:asciiTheme="minorHAnsi" w:eastAsiaTheme="minorEastAsia" w:hAnsiTheme="minorHAnsi" w:cstheme="minorBidi"/>
          <w:noProof/>
          <w:color w:val="auto"/>
          <w:kern w:val="2"/>
          <w:sz w:val="22"/>
          <w14:ligatures w14:val="standardContextual"/>
        </w:rPr>
      </w:pPr>
      <w:hyperlink w:anchor="_Toc167631274" w:history="1">
        <w:r w:rsidR="000E47EA" w:rsidRPr="00C3055C">
          <w:rPr>
            <w:rStyle w:val="Hyperlink"/>
            <w:noProof/>
          </w:rPr>
          <w:t>DANH MỤC BẢNG BIỂU</w:t>
        </w:r>
        <w:r w:rsidR="000E47EA">
          <w:rPr>
            <w:noProof/>
            <w:webHidden/>
          </w:rPr>
          <w:tab/>
        </w:r>
        <w:r w:rsidR="000E47EA">
          <w:rPr>
            <w:noProof/>
            <w:webHidden/>
          </w:rPr>
          <w:fldChar w:fldCharType="begin"/>
        </w:r>
        <w:r w:rsidR="000E47EA">
          <w:rPr>
            <w:noProof/>
            <w:webHidden/>
          </w:rPr>
          <w:instrText xml:space="preserve"> PAGEREF _Toc167631274 \h </w:instrText>
        </w:r>
        <w:r w:rsidR="000E47EA">
          <w:rPr>
            <w:noProof/>
            <w:webHidden/>
          </w:rPr>
        </w:r>
        <w:r w:rsidR="000E47EA">
          <w:rPr>
            <w:noProof/>
            <w:webHidden/>
          </w:rPr>
          <w:fldChar w:fldCharType="separate"/>
        </w:r>
        <w:r w:rsidR="000E47EA">
          <w:rPr>
            <w:noProof/>
            <w:webHidden/>
          </w:rPr>
          <w:t>5</w:t>
        </w:r>
        <w:r w:rsidR="000E47EA">
          <w:rPr>
            <w:noProof/>
            <w:webHidden/>
          </w:rPr>
          <w:fldChar w:fldCharType="end"/>
        </w:r>
      </w:hyperlink>
    </w:p>
    <w:p w14:paraId="61CB36E5" w14:textId="0FB6BE2F" w:rsidR="000E47EA" w:rsidRDefault="00000000">
      <w:pPr>
        <w:pStyle w:val="TOC1"/>
        <w:tabs>
          <w:tab w:val="right" w:leader="dot" w:pos="8777"/>
        </w:tabs>
        <w:rPr>
          <w:rFonts w:asciiTheme="minorHAnsi" w:eastAsiaTheme="minorEastAsia" w:hAnsiTheme="minorHAnsi" w:cstheme="minorBidi"/>
          <w:noProof/>
          <w:color w:val="auto"/>
          <w:kern w:val="2"/>
          <w:sz w:val="22"/>
          <w14:ligatures w14:val="standardContextual"/>
        </w:rPr>
      </w:pPr>
      <w:hyperlink w:anchor="_Toc167631275" w:history="1">
        <w:r w:rsidR="000E47EA" w:rsidRPr="00C3055C">
          <w:rPr>
            <w:rStyle w:val="Hyperlink"/>
            <w:noProof/>
          </w:rPr>
          <w:t>DANH MỤC HÌNH ẢNH</w:t>
        </w:r>
        <w:r w:rsidR="000E47EA">
          <w:rPr>
            <w:noProof/>
            <w:webHidden/>
          </w:rPr>
          <w:tab/>
        </w:r>
        <w:r w:rsidR="000E47EA">
          <w:rPr>
            <w:noProof/>
            <w:webHidden/>
          </w:rPr>
          <w:fldChar w:fldCharType="begin"/>
        </w:r>
        <w:r w:rsidR="000E47EA">
          <w:rPr>
            <w:noProof/>
            <w:webHidden/>
          </w:rPr>
          <w:instrText xml:space="preserve"> PAGEREF _Toc167631275 \h </w:instrText>
        </w:r>
        <w:r w:rsidR="000E47EA">
          <w:rPr>
            <w:noProof/>
            <w:webHidden/>
          </w:rPr>
        </w:r>
        <w:r w:rsidR="000E47EA">
          <w:rPr>
            <w:noProof/>
            <w:webHidden/>
          </w:rPr>
          <w:fldChar w:fldCharType="separate"/>
        </w:r>
        <w:r w:rsidR="000E47EA">
          <w:rPr>
            <w:noProof/>
            <w:webHidden/>
          </w:rPr>
          <w:t>6</w:t>
        </w:r>
        <w:r w:rsidR="000E47EA">
          <w:rPr>
            <w:noProof/>
            <w:webHidden/>
          </w:rPr>
          <w:fldChar w:fldCharType="end"/>
        </w:r>
      </w:hyperlink>
    </w:p>
    <w:p w14:paraId="4C05EA4C" w14:textId="7404EEBD" w:rsidR="000E47EA" w:rsidRDefault="00000000">
      <w:pPr>
        <w:pStyle w:val="TOC1"/>
        <w:tabs>
          <w:tab w:val="right" w:leader="dot" w:pos="8777"/>
        </w:tabs>
        <w:rPr>
          <w:rFonts w:asciiTheme="minorHAnsi" w:eastAsiaTheme="minorEastAsia" w:hAnsiTheme="minorHAnsi" w:cstheme="minorBidi"/>
          <w:noProof/>
          <w:color w:val="auto"/>
          <w:kern w:val="2"/>
          <w:sz w:val="22"/>
          <w14:ligatures w14:val="standardContextual"/>
        </w:rPr>
      </w:pPr>
      <w:hyperlink w:anchor="_Toc167631276" w:history="1">
        <w:r w:rsidR="000E47EA" w:rsidRPr="00C3055C">
          <w:rPr>
            <w:rStyle w:val="Hyperlink"/>
            <w:noProof/>
          </w:rPr>
          <w:t>LỜI NÓI ĐẦU</w:t>
        </w:r>
        <w:r w:rsidR="000E47EA">
          <w:rPr>
            <w:noProof/>
            <w:webHidden/>
          </w:rPr>
          <w:tab/>
        </w:r>
        <w:r w:rsidR="000E47EA">
          <w:rPr>
            <w:noProof/>
            <w:webHidden/>
          </w:rPr>
          <w:fldChar w:fldCharType="begin"/>
        </w:r>
        <w:r w:rsidR="000E47EA">
          <w:rPr>
            <w:noProof/>
            <w:webHidden/>
          </w:rPr>
          <w:instrText xml:space="preserve"> PAGEREF _Toc167631276 \h </w:instrText>
        </w:r>
        <w:r w:rsidR="000E47EA">
          <w:rPr>
            <w:noProof/>
            <w:webHidden/>
          </w:rPr>
        </w:r>
        <w:r w:rsidR="000E47EA">
          <w:rPr>
            <w:noProof/>
            <w:webHidden/>
          </w:rPr>
          <w:fldChar w:fldCharType="separate"/>
        </w:r>
        <w:r w:rsidR="000E47EA">
          <w:rPr>
            <w:noProof/>
            <w:webHidden/>
          </w:rPr>
          <w:t>8</w:t>
        </w:r>
        <w:r w:rsidR="000E47EA">
          <w:rPr>
            <w:noProof/>
            <w:webHidden/>
          </w:rPr>
          <w:fldChar w:fldCharType="end"/>
        </w:r>
      </w:hyperlink>
    </w:p>
    <w:p w14:paraId="19FA5029" w14:textId="740B5C5B" w:rsidR="000E47EA" w:rsidRDefault="00000000">
      <w:pPr>
        <w:pStyle w:val="TOC1"/>
        <w:tabs>
          <w:tab w:val="left" w:pos="1960"/>
          <w:tab w:val="right" w:leader="dot" w:pos="8777"/>
        </w:tabs>
        <w:rPr>
          <w:rFonts w:asciiTheme="minorHAnsi" w:eastAsiaTheme="minorEastAsia" w:hAnsiTheme="minorHAnsi" w:cstheme="minorBidi"/>
          <w:noProof/>
          <w:color w:val="auto"/>
          <w:kern w:val="2"/>
          <w:sz w:val="22"/>
          <w14:ligatures w14:val="standardContextual"/>
        </w:rPr>
      </w:pPr>
      <w:hyperlink w:anchor="_Toc167631277" w:history="1">
        <w:r w:rsidR="000E47EA" w:rsidRPr="00C3055C">
          <w:rPr>
            <w:rStyle w:val="Hyperlink"/>
            <w:noProof/>
          </w:rPr>
          <w:t>CHƯƠNG 1:</w:t>
        </w:r>
        <w:r w:rsidR="000E47EA">
          <w:rPr>
            <w:rFonts w:asciiTheme="minorHAnsi" w:eastAsiaTheme="minorEastAsia" w:hAnsiTheme="minorHAnsi" w:cstheme="minorBidi"/>
            <w:noProof/>
            <w:color w:val="auto"/>
            <w:kern w:val="2"/>
            <w:sz w:val="22"/>
            <w14:ligatures w14:val="standardContextual"/>
          </w:rPr>
          <w:tab/>
        </w:r>
        <w:r w:rsidR="000E47EA" w:rsidRPr="00C3055C">
          <w:rPr>
            <w:rStyle w:val="Hyperlink"/>
            <w:noProof/>
          </w:rPr>
          <w:t>TỔNG QUAN VỀ NỘI DUNG ĐỀ TÀI</w:t>
        </w:r>
        <w:r w:rsidR="000E47EA">
          <w:rPr>
            <w:noProof/>
            <w:webHidden/>
          </w:rPr>
          <w:tab/>
        </w:r>
        <w:r w:rsidR="000E47EA">
          <w:rPr>
            <w:noProof/>
            <w:webHidden/>
          </w:rPr>
          <w:fldChar w:fldCharType="begin"/>
        </w:r>
        <w:r w:rsidR="000E47EA">
          <w:rPr>
            <w:noProof/>
            <w:webHidden/>
          </w:rPr>
          <w:instrText xml:space="preserve"> PAGEREF _Toc167631277 \h </w:instrText>
        </w:r>
        <w:r w:rsidR="000E47EA">
          <w:rPr>
            <w:noProof/>
            <w:webHidden/>
          </w:rPr>
        </w:r>
        <w:r w:rsidR="000E47EA">
          <w:rPr>
            <w:noProof/>
            <w:webHidden/>
          </w:rPr>
          <w:fldChar w:fldCharType="separate"/>
        </w:r>
        <w:r w:rsidR="000E47EA">
          <w:rPr>
            <w:noProof/>
            <w:webHidden/>
          </w:rPr>
          <w:t>9</w:t>
        </w:r>
        <w:r w:rsidR="000E47EA">
          <w:rPr>
            <w:noProof/>
            <w:webHidden/>
          </w:rPr>
          <w:fldChar w:fldCharType="end"/>
        </w:r>
      </w:hyperlink>
    </w:p>
    <w:p w14:paraId="32E1F39C" w14:textId="78B0CE83"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78" w:history="1">
        <w:r w:rsidR="000E47EA" w:rsidRPr="00C3055C">
          <w:rPr>
            <w:rStyle w:val="Hyperlink"/>
            <w:noProof/>
          </w:rPr>
          <w:t>1.1 Lý do chọn đề tài</w:t>
        </w:r>
        <w:r w:rsidR="000E47EA">
          <w:rPr>
            <w:noProof/>
            <w:webHidden/>
          </w:rPr>
          <w:tab/>
        </w:r>
        <w:r w:rsidR="000E47EA">
          <w:rPr>
            <w:noProof/>
            <w:webHidden/>
          </w:rPr>
          <w:fldChar w:fldCharType="begin"/>
        </w:r>
        <w:r w:rsidR="000E47EA">
          <w:rPr>
            <w:noProof/>
            <w:webHidden/>
          </w:rPr>
          <w:instrText xml:space="preserve"> PAGEREF _Toc167631278 \h </w:instrText>
        </w:r>
        <w:r w:rsidR="000E47EA">
          <w:rPr>
            <w:noProof/>
            <w:webHidden/>
          </w:rPr>
        </w:r>
        <w:r w:rsidR="000E47EA">
          <w:rPr>
            <w:noProof/>
            <w:webHidden/>
          </w:rPr>
          <w:fldChar w:fldCharType="separate"/>
        </w:r>
        <w:r w:rsidR="000E47EA">
          <w:rPr>
            <w:noProof/>
            <w:webHidden/>
          </w:rPr>
          <w:t>9</w:t>
        </w:r>
        <w:r w:rsidR="000E47EA">
          <w:rPr>
            <w:noProof/>
            <w:webHidden/>
          </w:rPr>
          <w:fldChar w:fldCharType="end"/>
        </w:r>
      </w:hyperlink>
    </w:p>
    <w:p w14:paraId="214B82C9" w14:textId="4D4B80FC"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79" w:history="1">
        <w:r w:rsidR="000E47EA" w:rsidRPr="00C3055C">
          <w:rPr>
            <w:rStyle w:val="Hyperlink"/>
            <w:noProof/>
          </w:rPr>
          <w:t>1.2 Mục tiêu đề tài</w:t>
        </w:r>
        <w:r w:rsidR="000E47EA">
          <w:rPr>
            <w:noProof/>
            <w:webHidden/>
          </w:rPr>
          <w:tab/>
        </w:r>
        <w:r w:rsidR="000E47EA">
          <w:rPr>
            <w:noProof/>
            <w:webHidden/>
          </w:rPr>
          <w:fldChar w:fldCharType="begin"/>
        </w:r>
        <w:r w:rsidR="000E47EA">
          <w:rPr>
            <w:noProof/>
            <w:webHidden/>
          </w:rPr>
          <w:instrText xml:space="preserve"> PAGEREF _Toc167631279 \h </w:instrText>
        </w:r>
        <w:r w:rsidR="000E47EA">
          <w:rPr>
            <w:noProof/>
            <w:webHidden/>
          </w:rPr>
        </w:r>
        <w:r w:rsidR="000E47EA">
          <w:rPr>
            <w:noProof/>
            <w:webHidden/>
          </w:rPr>
          <w:fldChar w:fldCharType="separate"/>
        </w:r>
        <w:r w:rsidR="000E47EA">
          <w:rPr>
            <w:noProof/>
            <w:webHidden/>
          </w:rPr>
          <w:t>9</w:t>
        </w:r>
        <w:r w:rsidR="000E47EA">
          <w:rPr>
            <w:noProof/>
            <w:webHidden/>
          </w:rPr>
          <w:fldChar w:fldCharType="end"/>
        </w:r>
      </w:hyperlink>
    </w:p>
    <w:p w14:paraId="68E52E10" w14:textId="6CAA4484" w:rsidR="000E47EA" w:rsidRDefault="00000000">
      <w:pPr>
        <w:pStyle w:val="TOC1"/>
        <w:tabs>
          <w:tab w:val="left" w:pos="1960"/>
          <w:tab w:val="right" w:leader="dot" w:pos="8777"/>
        </w:tabs>
        <w:rPr>
          <w:rFonts w:asciiTheme="minorHAnsi" w:eastAsiaTheme="minorEastAsia" w:hAnsiTheme="minorHAnsi" w:cstheme="minorBidi"/>
          <w:noProof/>
          <w:color w:val="auto"/>
          <w:kern w:val="2"/>
          <w:sz w:val="22"/>
          <w14:ligatures w14:val="standardContextual"/>
        </w:rPr>
      </w:pPr>
      <w:hyperlink w:anchor="_Toc167631280" w:history="1">
        <w:r w:rsidR="000E47EA" w:rsidRPr="00C3055C">
          <w:rPr>
            <w:rStyle w:val="Hyperlink"/>
            <w:noProof/>
          </w:rPr>
          <w:t>CHƯƠNG 2:</w:t>
        </w:r>
        <w:r w:rsidR="000E47EA">
          <w:rPr>
            <w:rFonts w:asciiTheme="minorHAnsi" w:eastAsiaTheme="minorEastAsia" w:hAnsiTheme="minorHAnsi" w:cstheme="minorBidi"/>
            <w:noProof/>
            <w:color w:val="auto"/>
            <w:kern w:val="2"/>
            <w:sz w:val="22"/>
            <w14:ligatures w14:val="standardContextual"/>
          </w:rPr>
          <w:tab/>
        </w:r>
        <w:r w:rsidR="000E47EA" w:rsidRPr="00C3055C">
          <w:rPr>
            <w:rStyle w:val="Hyperlink"/>
            <w:noProof/>
          </w:rPr>
          <w:t>CƠ SỞ LÝ THUYẾT VÀ CÔNG CỤ SỬ DỤNG</w:t>
        </w:r>
        <w:r w:rsidR="000E47EA">
          <w:rPr>
            <w:noProof/>
            <w:webHidden/>
          </w:rPr>
          <w:tab/>
        </w:r>
        <w:r w:rsidR="000E47EA">
          <w:rPr>
            <w:noProof/>
            <w:webHidden/>
          </w:rPr>
          <w:fldChar w:fldCharType="begin"/>
        </w:r>
        <w:r w:rsidR="000E47EA">
          <w:rPr>
            <w:noProof/>
            <w:webHidden/>
          </w:rPr>
          <w:instrText xml:space="preserve"> PAGEREF _Toc167631280 \h </w:instrText>
        </w:r>
        <w:r w:rsidR="000E47EA">
          <w:rPr>
            <w:noProof/>
            <w:webHidden/>
          </w:rPr>
        </w:r>
        <w:r w:rsidR="000E47EA">
          <w:rPr>
            <w:noProof/>
            <w:webHidden/>
          </w:rPr>
          <w:fldChar w:fldCharType="separate"/>
        </w:r>
        <w:r w:rsidR="000E47EA">
          <w:rPr>
            <w:noProof/>
            <w:webHidden/>
          </w:rPr>
          <w:t>10</w:t>
        </w:r>
        <w:r w:rsidR="000E47EA">
          <w:rPr>
            <w:noProof/>
            <w:webHidden/>
          </w:rPr>
          <w:fldChar w:fldCharType="end"/>
        </w:r>
      </w:hyperlink>
    </w:p>
    <w:p w14:paraId="3B24FBDF" w14:textId="466FF285"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81" w:history="1">
        <w:r w:rsidR="000E47EA" w:rsidRPr="00C3055C">
          <w:rPr>
            <w:rStyle w:val="Hyperlink"/>
            <w:noProof/>
          </w:rPr>
          <w:t>2.1 Cơ sở lý thuyết</w:t>
        </w:r>
        <w:r w:rsidR="000E47EA">
          <w:rPr>
            <w:noProof/>
            <w:webHidden/>
          </w:rPr>
          <w:tab/>
        </w:r>
        <w:r w:rsidR="000E47EA">
          <w:rPr>
            <w:noProof/>
            <w:webHidden/>
          </w:rPr>
          <w:fldChar w:fldCharType="begin"/>
        </w:r>
        <w:r w:rsidR="000E47EA">
          <w:rPr>
            <w:noProof/>
            <w:webHidden/>
          </w:rPr>
          <w:instrText xml:space="preserve"> PAGEREF _Toc167631281 \h </w:instrText>
        </w:r>
        <w:r w:rsidR="000E47EA">
          <w:rPr>
            <w:noProof/>
            <w:webHidden/>
          </w:rPr>
        </w:r>
        <w:r w:rsidR="000E47EA">
          <w:rPr>
            <w:noProof/>
            <w:webHidden/>
          </w:rPr>
          <w:fldChar w:fldCharType="separate"/>
        </w:r>
        <w:r w:rsidR="000E47EA">
          <w:rPr>
            <w:noProof/>
            <w:webHidden/>
          </w:rPr>
          <w:t>10</w:t>
        </w:r>
        <w:r w:rsidR="000E47EA">
          <w:rPr>
            <w:noProof/>
            <w:webHidden/>
          </w:rPr>
          <w:fldChar w:fldCharType="end"/>
        </w:r>
      </w:hyperlink>
    </w:p>
    <w:p w14:paraId="14DF6E9C" w14:textId="0C483520"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82" w:history="1">
        <w:r w:rsidR="000E47EA" w:rsidRPr="00C3055C">
          <w:rPr>
            <w:rStyle w:val="Hyperlink"/>
            <w:rFonts w:cs="Times New Roman"/>
            <w:noProof/>
          </w:rPr>
          <w:t>2.1.1 Ngôn ngữ UML</w:t>
        </w:r>
        <w:r w:rsidR="000E47EA">
          <w:rPr>
            <w:noProof/>
            <w:webHidden/>
          </w:rPr>
          <w:tab/>
        </w:r>
        <w:r w:rsidR="000E47EA">
          <w:rPr>
            <w:noProof/>
            <w:webHidden/>
          </w:rPr>
          <w:fldChar w:fldCharType="begin"/>
        </w:r>
        <w:r w:rsidR="000E47EA">
          <w:rPr>
            <w:noProof/>
            <w:webHidden/>
          </w:rPr>
          <w:instrText xml:space="preserve"> PAGEREF _Toc167631282 \h </w:instrText>
        </w:r>
        <w:r w:rsidR="000E47EA">
          <w:rPr>
            <w:noProof/>
            <w:webHidden/>
          </w:rPr>
        </w:r>
        <w:r w:rsidR="000E47EA">
          <w:rPr>
            <w:noProof/>
            <w:webHidden/>
          </w:rPr>
          <w:fldChar w:fldCharType="separate"/>
        </w:r>
        <w:r w:rsidR="000E47EA">
          <w:rPr>
            <w:noProof/>
            <w:webHidden/>
          </w:rPr>
          <w:t>10</w:t>
        </w:r>
        <w:r w:rsidR="000E47EA">
          <w:rPr>
            <w:noProof/>
            <w:webHidden/>
          </w:rPr>
          <w:fldChar w:fldCharType="end"/>
        </w:r>
      </w:hyperlink>
    </w:p>
    <w:p w14:paraId="5AA30CEB" w14:textId="760E7877"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83" w:history="1">
        <w:r w:rsidR="000E47EA" w:rsidRPr="00C3055C">
          <w:rPr>
            <w:rStyle w:val="Hyperlink"/>
            <w:rFonts w:cs="Times New Roman"/>
            <w:noProof/>
          </w:rPr>
          <w:t>2.1.2 Ngôn ngữ lập trình C#</w:t>
        </w:r>
        <w:r w:rsidR="000E47EA">
          <w:rPr>
            <w:noProof/>
            <w:webHidden/>
          </w:rPr>
          <w:tab/>
        </w:r>
        <w:r w:rsidR="000E47EA">
          <w:rPr>
            <w:noProof/>
            <w:webHidden/>
          </w:rPr>
          <w:fldChar w:fldCharType="begin"/>
        </w:r>
        <w:r w:rsidR="000E47EA">
          <w:rPr>
            <w:noProof/>
            <w:webHidden/>
          </w:rPr>
          <w:instrText xml:space="preserve"> PAGEREF _Toc167631283 \h </w:instrText>
        </w:r>
        <w:r w:rsidR="000E47EA">
          <w:rPr>
            <w:noProof/>
            <w:webHidden/>
          </w:rPr>
        </w:r>
        <w:r w:rsidR="000E47EA">
          <w:rPr>
            <w:noProof/>
            <w:webHidden/>
          </w:rPr>
          <w:fldChar w:fldCharType="separate"/>
        </w:r>
        <w:r w:rsidR="000E47EA">
          <w:rPr>
            <w:noProof/>
            <w:webHidden/>
          </w:rPr>
          <w:t>10</w:t>
        </w:r>
        <w:r w:rsidR="000E47EA">
          <w:rPr>
            <w:noProof/>
            <w:webHidden/>
          </w:rPr>
          <w:fldChar w:fldCharType="end"/>
        </w:r>
      </w:hyperlink>
    </w:p>
    <w:p w14:paraId="3C3380B1" w14:textId="5D5F18B5"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84" w:history="1">
        <w:r w:rsidR="000E47EA" w:rsidRPr="00C3055C">
          <w:rPr>
            <w:rStyle w:val="Hyperlink"/>
            <w:rFonts w:cs="Times New Roman"/>
            <w:noProof/>
          </w:rPr>
          <w:t>2.1.3. ASP.NET Framework</w:t>
        </w:r>
        <w:r w:rsidR="000E47EA">
          <w:rPr>
            <w:noProof/>
            <w:webHidden/>
          </w:rPr>
          <w:tab/>
        </w:r>
        <w:r w:rsidR="000E47EA">
          <w:rPr>
            <w:noProof/>
            <w:webHidden/>
          </w:rPr>
          <w:fldChar w:fldCharType="begin"/>
        </w:r>
        <w:r w:rsidR="000E47EA">
          <w:rPr>
            <w:noProof/>
            <w:webHidden/>
          </w:rPr>
          <w:instrText xml:space="preserve"> PAGEREF _Toc167631284 \h </w:instrText>
        </w:r>
        <w:r w:rsidR="000E47EA">
          <w:rPr>
            <w:noProof/>
            <w:webHidden/>
          </w:rPr>
        </w:r>
        <w:r w:rsidR="000E47EA">
          <w:rPr>
            <w:noProof/>
            <w:webHidden/>
          </w:rPr>
          <w:fldChar w:fldCharType="separate"/>
        </w:r>
        <w:r w:rsidR="000E47EA">
          <w:rPr>
            <w:noProof/>
            <w:webHidden/>
          </w:rPr>
          <w:t>11</w:t>
        </w:r>
        <w:r w:rsidR="000E47EA">
          <w:rPr>
            <w:noProof/>
            <w:webHidden/>
          </w:rPr>
          <w:fldChar w:fldCharType="end"/>
        </w:r>
      </w:hyperlink>
    </w:p>
    <w:p w14:paraId="1EDCE0AB" w14:textId="709AF408"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85" w:history="1">
        <w:r w:rsidR="000E47EA" w:rsidRPr="00C3055C">
          <w:rPr>
            <w:rStyle w:val="Hyperlink"/>
            <w:rFonts w:cs="Times New Roman"/>
            <w:noProof/>
          </w:rPr>
          <w:t>2.1.4 Ngôn ngữ lập trình JavaScript</w:t>
        </w:r>
        <w:r w:rsidR="000E47EA">
          <w:rPr>
            <w:noProof/>
            <w:webHidden/>
          </w:rPr>
          <w:tab/>
        </w:r>
        <w:r w:rsidR="000E47EA">
          <w:rPr>
            <w:noProof/>
            <w:webHidden/>
          </w:rPr>
          <w:fldChar w:fldCharType="begin"/>
        </w:r>
        <w:r w:rsidR="000E47EA">
          <w:rPr>
            <w:noProof/>
            <w:webHidden/>
          </w:rPr>
          <w:instrText xml:space="preserve"> PAGEREF _Toc167631285 \h </w:instrText>
        </w:r>
        <w:r w:rsidR="000E47EA">
          <w:rPr>
            <w:noProof/>
            <w:webHidden/>
          </w:rPr>
        </w:r>
        <w:r w:rsidR="000E47EA">
          <w:rPr>
            <w:noProof/>
            <w:webHidden/>
          </w:rPr>
          <w:fldChar w:fldCharType="separate"/>
        </w:r>
        <w:r w:rsidR="000E47EA">
          <w:rPr>
            <w:noProof/>
            <w:webHidden/>
          </w:rPr>
          <w:t>15</w:t>
        </w:r>
        <w:r w:rsidR="000E47EA">
          <w:rPr>
            <w:noProof/>
            <w:webHidden/>
          </w:rPr>
          <w:fldChar w:fldCharType="end"/>
        </w:r>
      </w:hyperlink>
    </w:p>
    <w:p w14:paraId="1AA3B5D9" w14:textId="3550F2DE"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86" w:history="1">
        <w:r w:rsidR="000E47EA" w:rsidRPr="00C3055C">
          <w:rPr>
            <w:rStyle w:val="Hyperlink"/>
            <w:rFonts w:cs="Times New Roman"/>
            <w:noProof/>
          </w:rPr>
          <w:t>2.1.5 VueJS Framework</w:t>
        </w:r>
        <w:r w:rsidR="000E47EA">
          <w:rPr>
            <w:noProof/>
            <w:webHidden/>
          </w:rPr>
          <w:tab/>
        </w:r>
        <w:r w:rsidR="000E47EA">
          <w:rPr>
            <w:noProof/>
            <w:webHidden/>
          </w:rPr>
          <w:fldChar w:fldCharType="begin"/>
        </w:r>
        <w:r w:rsidR="000E47EA">
          <w:rPr>
            <w:noProof/>
            <w:webHidden/>
          </w:rPr>
          <w:instrText xml:space="preserve"> PAGEREF _Toc167631286 \h </w:instrText>
        </w:r>
        <w:r w:rsidR="000E47EA">
          <w:rPr>
            <w:noProof/>
            <w:webHidden/>
          </w:rPr>
        </w:r>
        <w:r w:rsidR="000E47EA">
          <w:rPr>
            <w:noProof/>
            <w:webHidden/>
          </w:rPr>
          <w:fldChar w:fldCharType="separate"/>
        </w:r>
        <w:r w:rsidR="000E47EA">
          <w:rPr>
            <w:noProof/>
            <w:webHidden/>
          </w:rPr>
          <w:t>16</w:t>
        </w:r>
        <w:r w:rsidR="000E47EA">
          <w:rPr>
            <w:noProof/>
            <w:webHidden/>
          </w:rPr>
          <w:fldChar w:fldCharType="end"/>
        </w:r>
      </w:hyperlink>
    </w:p>
    <w:p w14:paraId="15840261" w14:textId="7EC91C08"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87" w:history="1">
        <w:r w:rsidR="000E47EA" w:rsidRPr="00C3055C">
          <w:rPr>
            <w:rStyle w:val="Hyperlink"/>
            <w:noProof/>
          </w:rPr>
          <w:t>2.2 Công cụ sử dụng</w:t>
        </w:r>
        <w:r w:rsidR="000E47EA">
          <w:rPr>
            <w:noProof/>
            <w:webHidden/>
          </w:rPr>
          <w:tab/>
        </w:r>
        <w:r w:rsidR="000E47EA">
          <w:rPr>
            <w:noProof/>
            <w:webHidden/>
          </w:rPr>
          <w:fldChar w:fldCharType="begin"/>
        </w:r>
        <w:r w:rsidR="000E47EA">
          <w:rPr>
            <w:noProof/>
            <w:webHidden/>
          </w:rPr>
          <w:instrText xml:space="preserve"> PAGEREF _Toc167631287 \h </w:instrText>
        </w:r>
        <w:r w:rsidR="000E47EA">
          <w:rPr>
            <w:noProof/>
            <w:webHidden/>
          </w:rPr>
        </w:r>
        <w:r w:rsidR="000E47EA">
          <w:rPr>
            <w:noProof/>
            <w:webHidden/>
          </w:rPr>
          <w:fldChar w:fldCharType="separate"/>
        </w:r>
        <w:r w:rsidR="000E47EA">
          <w:rPr>
            <w:noProof/>
            <w:webHidden/>
          </w:rPr>
          <w:t>19</w:t>
        </w:r>
        <w:r w:rsidR="000E47EA">
          <w:rPr>
            <w:noProof/>
            <w:webHidden/>
          </w:rPr>
          <w:fldChar w:fldCharType="end"/>
        </w:r>
      </w:hyperlink>
    </w:p>
    <w:p w14:paraId="045BEDBA" w14:textId="7B053EBA" w:rsidR="000E47EA" w:rsidRDefault="00000000">
      <w:pPr>
        <w:pStyle w:val="TOC1"/>
        <w:tabs>
          <w:tab w:val="left" w:pos="1960"/>
          <w:tab w:val="right" w:leader="dot" w:pos="8777"/>
        </w:tabs>
        <w:rPr>
          <w:rFonts w:asciiTheme="minorHAnsi" w:eastAsiaTheme="minorEastAsia" w:hAnsiTheme="minorHAnsi" w:cstheme="minorBidi"/>
          <w:noProof/>
          <w:color w:val="auto"/>
          <w:kern w:val="2"/>
          <w:sz w:val="22"/>
          <w14:ligatures w14:val="standardContextual"/>
        </w:rPr>
      </w:pPr>
      <w:hyperlink w:anchor="_Toc167631288" w:history="1">
        <w:r w:rsidR="000E47EA" w:rsidRPr="00C3055C">
          <w:rPr>
            <w:rStyle w:val="Hyperlink"/>
            <w:noProof/>
          </w:rPr>
          <w:t>CHƯƠNG 3:</w:t>
        </w:r>
        <w:r w:rsidR="000E47EA">
          <w:rPr>
            <w:rFonts w:asciiTheme="minorHAnsi" w:eastAsiaTheme="minorEastAsia" w:hAnsiTheme="minorHAnsi" w:cstheme="minorBidi"/>
            <w:noProof/>
            <w:color w:val="auto"/>
            <w:kern w:val="2"/>
            <w:sz w:val="22"/>
            <w14:ligatures w14:val="standardContextual"/>
          </w:rPr>
          <w:tab/>
        </w:r>
        <w:r w:rsidR="000E47EA" w:rsidRPr="00C3055C">
          <w:rPr>
            <w:rStyle w:val="Hyperlink"/>
            <w:noProof/>
          </w:rPr>
          <w:t>PHÂN TÍCH THIẾT KẾ HỆ THỐNG</w:t>
        </w:r>
        <w:r w:rsidR="000E47EA">
          <w:rPr>
            <w:noProof/>
            <w:webHidden/>
          </w:rPr>
          <w:tab/>
        </w:r>
        <w:r w:rsidR="000E47EA">
          <w:rPr>
            <w:noProof/>
            <w:webHidden/>
          </w:rPr>
          <w:fldChar w:fldCharType="begin"/>
        </w:r>
        <w:r w:rsidR="000E47EA">
          <w:rPr>
            <w:noProof/>
            <w:webHidden/>
          </w:rPr>
          <w:instrText xml:space="preserve"> PAGEREF _Toc167631288 \h </w:instrText>
        </w:r>
        <w:r w:rsidR="000E47EA">
          <w:rPr>
            <w:noProof/>
            <w:webHidden/>
          </w:rPr>
        </w:r>
        <w:r w:rsidR="000E47EA">
          <w:rPr>
            <w:noProof/>
            <w:webHidden/>
          </w:rPr>
          <w:fldChar w:fldCharType="separate"/>
        </w:r>
        <w:r w:rsidR="000E47EA">
          <w:rPr>
            <w:noProof/>
            <w:webHidden/>
          </w:rPr>
          <w:t>21</w:t>
        </w:r>
        <w:r w:rsidR="000E47EA">
          <w:rPr>
            <w:noProof/>
            <w:webHidden/>
          </w:rPr>
          <w:fldChar w:fldCharType="end"/>
        </w:r>
      </w:hyperlink>
    </w:p>
    <w:p w14:paraId="55BBABAC" w14:textId="0136D6F7"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89" w:history="1">
        <w:r w:rsidR="000E47EA" w:rsidRPr="00C3055C">
          <w:rPr>
            <w:rStyle w:val="Hyperlink"/>
            <w:noProof/>
          </w:rPr>
          <w:t>3.1 Mô tả sơ bộ bài toán</w:t>
        </w:r>
        <w:r w:rsidR="000E47EA">
          <w:rPr>
            <w:noProof/>
            <w:webHidden/>
          </w:rPr>
          <w:tab/>
        </w:r>
        <w:r w:rsidR="000E47EA">
          <w:rPr>
            <w:noProof/>
            <w:webHidden/>
          </w:rPr>
          <w:fldChar w:fldCharType="begin"/>
        </w:r>
        <w:r w:rsidR="000E47EA">
          <w:rPr>
            <w:noProof/>
            <w:webHidden/>
          </w:rPr>
          <w:instrText xml:space="preserve"> PAGEREF _Toc167631289 \h </w:instrText>
        </w:r>
        <w:r w:rsidR="000E47EA">
          <w:rPr>
            <w:noProof/>
            <w:webHidden/>
          </w:rPr>
        </w:r>
        <w:r w:rsidR="000E47EA">
          <w:rPr>
            <w:noProof/>
            <w:webHidden/>
          </w:rPr>
          <w:fldChar w:fldCharType="separate"/>
        </w:r>
        <w:r w:rsidR="000E47EA">
          <w:rPr>
            <w:noProof/>
            <w:webHidden/>
          </w:rPr>
          <w:t>21</w:t>
        </w:r>
        <w:r w:rsidR="000E47EA">
          <w:rPr>
            <w:noProof/>
            <w:webHidden/>
          </w:rPr>
          <w:fldChar w:fldCharType="end"/>
        </w:r>
      </w:hyperlink>
    </w:p>
    <w:p w14:paraId="1BB5BAAE" w14:textId="145DBDB4"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90" w:history="1">
        <w:r w:rsidR="000E47EA" w:rsidRPr="00C3055C">
          <w:rPr>
            <w:rStyle w:val="Hyperlink"/>
            <w:noProof/>
          </w:rPr>
          <w:t>3.2 Khảo sát hệ thống</w:t>
        </w:r>
        <w:r w:rsidR="000E47EA">
          <w:rPr>
            <w:noProof/>
            <w:webHidden/>
          </w:rPr>
          <w:tab/>
        </w:r>
        <w:r w:rsidR="000E47EA">
          <w:rPr>
            <w:noProof/>
            <w:webHidden/>
          </w:rPr>
          <w:fldChar w:fldCharType="begin"/>
        </w:r>
        <w:r w:rsidR="000E47EA">
          <w:rPr>
            <w:noProof/>
            <w:webHidden/>
          </w:rPr>
          <w:instrText xml:space="preserve"> PAGEREF _Toc167631290 \h </w:instrText>
        </w:r>
        <w:r w:rsidR="000E47EA">
          <w:rPr>
            <w:noProof/>
            <w:webHidden/>
          </w:rPr>
        </w:r>
        <w:r w:rsidR="000E47EA">
          <w:rPr>
            <w:noProof/>
            <w:webHidden/>
          </w:rPr>
          <w:fldChar w:fldCharType="separate"/>
        </w:r>
        <w:r w:rsidR="000E47EA">
          <w:rPr>
            <w:noProof/>
            <w:webHidden/>
          </w:rPr>
          <w:t>21</w:t>
        </w:r>
        <w:r w:rsidR="000E47EA">
          <w:rPr>
            <w:noProof/>
            <w:webHidden/>
          </w:rPr>
          <w:fldChar w:fldCharType="end"/>
        </w:r>
      </w:hyperlink>
    </w:p>
    <w:p w14:paraId="25C76CD8" w14:textId="7123C256"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1" w:history="1">
        <w:r w:rsidR="000E47EA" w:rsidRPr="00C3055C">
          <w:rPr>
            <w:rStyle w:val="Hyperlink"/>
            <w:rFonts w:cs="Times New Roman"/>
            <w:noProof/>
          </w:rPr>
          <w:t>3.2.1  Yêu cầu về dữ liệu</w:t>
        </w:r>
        <w:r w:rsidR="000E47EA">
          <w:rPr>
            <w:noProof/>
            <w:webHidden/>
          </w:rPr>
          <w:tab/>
        </w:r>
        <w:r w:rsidR="000E47EA">
          <w:rPr>
            <w:noProof/>
            <w:webHidden/>
          </w:rPr>
          <w:fldChar w:fldCharType="begin"/>
        </w:r>
        <w:r w:rsidR="000E47EA">
          <w:rPr>
            <w:noProof/>
            <w:webHidden/>
          </w:rPr>
          <w:instrText xml:space="preserve"> PAGEREF _Toc167631291 \h </w:instrText>
        </w:r>
        <w:r w:rsidR="000E47EA">
          <w:rPr>
            <w:noProof/>
            <w:webHidden/>
          </w:rPr>
        </w:r>
        <w:r w:rsidR="000E47EA">
          <w:rPr>
            <w:noProof/>
            <w:webHidden/>
          </w:rPr>
          <w:fldChar w:fldCharType="separate"/>
        </w:r>
        <w:r w:rsidR="000E47EA">
          <w:rPr>
            <w:noProof/>
            <w:webHidden/>
          </w:rPr>
          <w:t>21</w:t>
        </w:r>
        <w:r w:rsidR="000E47EA">
          <w:rPr>
            <w:noProof/>
            <w:webHidden/>
          </w:rPr>
          <w:fldChar w:fldCharType="end"/>
        </w:r>
      </w:hyperlink>
    </w:p>
    <w:p w14:paraId="6EA766D1" w14:textId="4586C3B9"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2" w:history="1">
        <w:r w:rsidR="000E47EA" w:rsidRPr="00C3055C">
          <w:rPr>
            <w:rStyle w:val="Hyperlink"/>
            <w:rFonts w:cs="Times New Roman"/>
            <w:noProof/>
          </w:rPr>
          <w:t>3.2.2</w:t>
        </w:r>
        <w:r w:rsidR="000E47EA" w:rsidRPr="00C3055C">
          <w:rPr>
            <w:rStyle w:val="Hyperlink"/>
            <w:rFonts w:eastAsia="Arial" w:cs="Times New Roman"/>
            <w:noProof/>
          </w:rPr>
          <w:t xml:space="preserve"> </w:t>
        </w:r>
        <w:r w:rsidR="000E47EA" w:rsidRPr="00C3055C">
          <w:rPr>
            <w:rStyle w:val="Hyperlink"/>
            <w:rFonts w:cs="Times New Roman"/>
            <w:noProof/>
          </w:rPr>
          <w:t>Yêu cầu về chức năng</w:t>
        </w:r>
        <w:r w:rsidR="000E47EA">
          <w:rPr>
            <w:noProof/>
            <w:webHidden/>
          </w:rPr>
          <w:tab/>
        </w:r>
        <w:r w:rsidR="000E47EA">
          <w:rPr>
            <w:noProof/>
            <w:webHidden/>
          </w:rPr>
          <w:fldChar w:fldCharType="begin"/>
        </w:r>
        <w:r w:rsidR="000E47EA">
          <w:rPr>
            <w:noProof/>
            <w:webHidden/>
          </w:rPr>
          <w:instrText xml:space="preserve"> PAGEREF _Toc167631292 \h </w:instrText>
        </w:r>
        <w:r w:rsidR="000E47EA">
          <w:rPr>
            <w:noProof/>
            <w:webHidden/>
          </w:rPr>
        </w:r>
        <w:r w:rsidR="000E47EA">
          <w:rPr>
            <w:noProof/>
            <w:webHidden/>
          </w:rPr>
          <w:fldChar w:fldCharType="separate"/>
        </w:r>
        <w:r w:rsidR="000E47EA">
          <w:rPr>
            <w:noProof/>
            <w:webHidden/>
          </w:rPr>
          <w:t>22</w:t>
        </w:r>
        <w:r w:rsidR="000E47EA">
          <w:rPr>
            <w:noProof/>
            <w:webHidden/>
          </w:rPr>
          <w:fldChar w:fldCharType="end"/>
        </w:r>
      </w:hyperlink>
    </w:p>
    <w:p w14:paraId="272063A7" w14:textId="50561055"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3" w:history="1">
        <w:r w:rsidR="000E47EA" w:rsidRPr="00C3055C">
          <w:rPr>
            <w:rStyle w:val="Hyperlink"/>
            <w:rFonts w:cs="Times New Roman"/>
            <w:noProof/>
          </w:rPr>
          <w:t>3.2.3</w:t>
        </w:r>
        <w:r w:rsidR="000E47EA" w:rsidRPr="00C3055C">
          <w:rPr>
            <w:rStyle w:val="Hyperlink"/>
            <w:rFonts w:eastAsia="Arial" w:cs="Times New Roman"/>
            <w:noProof/>
          </w:rPr>
          <w:t xml:space="preserve"> </w:t>
        </w:r>
        <w:r w:rsidR="000E47EA" w:rsidRPr="00C3055C">
          <w:rPr>
            <w:rStyle w:val="Hyperlink"/>
            <w:rFonts w:cs="Times New Roman"/>
            <w:noProof/>
          </w:rPr>
          <w:t>Yêu cầu phi chức năng</w:t>
        </w:r>
        <w:r w:rsidR="000E47EA">
          <w:rPr>
            <w:noProof/>
            <w:webHidden/>
          </w:rPr>
          <w:tab/>
        </w:r>
        <w:r w:rsidR="000E47EA">
          <w:rPr>
            <w:noProof/>
            <w:webHidden/>
          </w:rPr>
          <w:fldChar w:fldCharType="begin"/>
        </w:r>
        <w:r w:rsidR="000E47EA">
          <w:rPr>
            <w:noProof/>
            <w:webHidden/>
          </w:rPr>
          <w:instrText xml:space="preserve"> PAGEREF _Toc167631293 \h </w:instrText>
        </w:r>
        <w:r w:rsidR="000E47EA">
          <w:rPr>
            <w:noProof/>
            <w:webHidden/>
          </w:rPr>
        </w:r>
        <w:r w:rsidR="000E47EA">
          <w:rPr>
            <w:noProof/>
            <w:webHidden/>
          </w:rPr>
          <w:fldChar w:fldCharType="separate"/>
        </w:r>
        <w:r w:rsidR="000E47EA">
          <w:rPr>
            <w:noProof/>
            <w:webHidden/>
          </w:rPr>
          <w:t>23</w:t>
        </w:r>
        <w:r w:rsidR="000E47EA">
          <w:rPr>
            <w:noProof/>
            <w:webHidden/>
          </w:rPr>
          <w:fldChar w:fldCharType="end"/>
        </w:r>
      </w:hyperlink>
    </w:p>
    <w:p w14:paraId="209BBDBC" w14:textId="2DFC1A75"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94" w:history="1">
        <w:r w:rsidR="000E47EA" w:rsidRPr="00C3055C">
          <w:rPr>
            <w:rStyle w:val="Hyperlink"/>
            <w:noProof/>
          </w:rPr>
          <w:t>3.2</w:t>
        </w:r>
        <w:r w:rsidR="000E47EA" w:rsidRPr="00C3055C">
          <w:rPr>
            <w:rStyle w:val="Hyperlink"/>
            <w:rFonts w:eastAsia="Arial"/>
            <w:noProof/>
          </w:rPr>
          <w:t xml:space="preserve"> </w:t>
        </w:r>
        <w:r w:rsidR="000E47EA" w:rsidRPr="00C3055C">
          <w:rPr>
            <w:rStyle w:val="Hyperlink"/>
            <w:noProof/>
          </w:rPr>
          <w:t>Mô hình hóa use case</w:t>
        </w:r>
        <w:r w:rsidR="000E47EA">
          <w:rPr>
            <w:noProof/>
            <w:webHidden/>
          </w:rPr>
          <w:tab/>
        </w:r>
        <w:r w:rsidR="000E47EA">
          <w:rPr>
            <w:noProof/>
            <w:webHidden/>
          </w:rPr>
          <w:fldChar w:fldCharType="begin"/>
        </w:r>
        <w:r w:rsidR="000E47EA">
          <w:rPr>
            <w:noProof/>
            <w:webHidden/>
          </w:rPr>
          <w:instrText xml:space="preserve"> PAGEREF _Toc167631294 \h </w:instrText>
        </w:r>
        <w:r w:rsidR="000E47EA">
          <w:rPr>
            <w:noProof/>
            <w:webHidden/>
          </w:rPr>
        </w:r>
        <w:r w:rsidR="000E47EA">
          <w:rPr>
            <w:noProof/>
            <w:webHidden/>
          </w:rPr>
          <w:fldChar w:fldCharType="separate"/>
        </w:r>
        <w:r w:rsidR="000E47EA">
          <w:rPr>
            <w:noProof/>
            <w:webHidden/>
          </w:rPr>
          <w:t>24</w:t>
        </w:r>
        <w:r w:rsidR="000E47EA">
          <w:rPr>
            <w:noProof/>
            <w:webHidden/>
          </w:rPr>
          <w:fldChar w:fldCharType="end"/>
        </w:r>
      </w:hyperlink>
    </w:p>
    <w:p w14:paraId="11CA9464" w14:textId="4E5DA474"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5" w:history="1">
        <w:r w:rsidR="000E47EA" w:rsidRPr="00C3055C">
          <w:rPr>
            <w:rStyle w:val="Hyperlink"/>
            <w:rFonts w:cs="Times New Roman"/>
            <w:noProof/>
          </w:rPr>
          <w:t>3.2.1</w:t>
        </w:r>
        <w:r w:rsidR="000E47EA" w:rsidRPr="00C3055C">
          <w:rPr>
            <w:rStyle w:val="Hyperlink"/>
            <w:rFonts w:eastAsia="Arial" w:cs="Times New Roman"/>
            <w:noProof/>
          </w:rPr>
          <w:t xml:space="preserve"> </w:t>
        </w:r>
        <w:r w:rsidR="000E47EA" w:rsidRPr="00C3055C">
          <w:rPr>
            <w:rStyle w:val="Hyperlink"/>
            <w:rFonts w:cs="Times New Roman"/>
            <w:noProof/>
          </w:rPr>
          <w:t>Use case tổng quan</w:t>
        </w:r>
        <w:r w:rsidR="000E47EA">
          <w:rPr>
            <w:noProof/>
            <w:webHidden/>
          </w:rPr>
          <w:tab/>
        </w:r>
        <w:r w:rsidR="000E47EA">
          <w:rPr>
            <w:noProof/>
            <w:webHidden/>
          </w:rPr>
          <w:fldChar w:fldCharType="begin"/>
        </w:r>
        <w:r w:rsidR="000E47EA">
          <w:rPr>
            <w:noProof/>
            <w:webHidden/>
          </w:rPr>
          <w:instrText xml:space="preserve"> PAGEREF _Toc167631295 \h </w:instrText>
        </w:r>
        <w:r w:rsidR="000E47EA">
          <w:rPr>
            <w:noProof/>
            <w:webHidden/>
          </w:rPr>
        </w:r>
        <w:r w:rsidR="000E47EA">
          <w:rPr>
            <w:noProof/>
            <w:webHidden/>
          </w:rPr>
          <w:fldChar w:fldCharType="separate"/>
        </w:r>
        <w:r w:rsidR="000E47EA">
          <w:rPr>
            <w:noProof/>
            <w:webHidden/>
          </w:rPr>
          <w:t>24</w:t>
        </w:r>
        <w:r w:rsidR="000E47EA">
          <w:rPr>
            <w:noProof/>
            <w:webHidden/>
          </w:rPr>
          <w:fldChar w:fldCharType="end"/>
        </w:r>
      </w:hyperlink>
    </w:p>
    <w:p w14:paraId="23AB718F" w14:textId="40A82B7B"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6" w:history="1">
        <w:r w:rsidR="000E47EA" w:rsidRPr="00C3055C">
          <w:rPr>
            <w:rStyle w:val="Hyperlink"/>
            <w:rFonts w:cs="Times New Roman"/>
            <w:noProof/>
          </w:rPr>
          <w:t>3.2.2 Actor Quản trị viên</w:t>
        </w:r>
        <w:r w:rsidR="000E47EA">
          <w:rPr>
            <w:noProof/>
            <w:webHidden/>
          </w:rPr>
          <w:tab/>
        </w:r>
        <w:r w:rsidR="000E47EA">
          <w:rPr>
            <w:noProof/>
            <w:webHidden/>
          </w:rPr>
          <w:fldChar w:fldCharType="begin"/>
        </w:r>
        <w:r w:rsidR="000E47EA">
          <w:rPr>
            <w:noProof/>
            <w:webHidden/>
          </w:rPr>
          <w:instrText xml:space="preserve"> PAGEREF _Toc167631296 \h </w:instrText>
        </w:r>
        <w:r w:rsidR="000E47EA">
          <w:rPr>
            <w:noProof/>
            <w:webHidden/>
          </w:rPr>
        </w:r>
        <w:r w:rsidR="000E47EA">
          <w:rPr>
            <w:noProof/>
            <w:webHidden/>
          </w:rPr>
          <w:fldChar w:fldCharType="separate"/>
        </w:r>
        <w:r w:rsidR="000E47EA">
          <w:rPr>
            <w:noProof/>
            <w:webHidden/>
          </w:rPr>
          <w:t>25</w:t>
        </w:r>
        <w:r w:rsidR="000E47EA">
          <w:rPr>
            <w:noProof/>
            <w:webHidden/>
          </w:rPr>
          <w:fldChar w:fldCharType="end"/>
        </w:r>
      </w:hyperlink>
    </w:p>
    <w:p w14:paraId="03303B64" w14:textId="2B185107"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7" w:history="1">
        <w:r w:rsidR="000E47EA" w:rsidRPr="00C3055C">
          <w:rPr>
            <w:rStyle w:val="Hyperlink"/>
            <w:rFonts w:cs="Times New Roman"/>
            <w:noProof/>
          </w:rPr>
          <w:t>3.2.3</w:t>
        </w:r>
        <w:r w:rsidR="000E47EA" w:rsidRPr="00C3055C">
          <w:rPr>
            <w:rStyle w:val="Hyperlink"/>
            <w:rFonts w:eastAsia="Arial" w:cs="Times New Roman"/>
            <w:noProof/>
          </w:rPr>
          <w:t xml:space="preserve"> </w:t>
        </w:r>
        <w:r w:rsidR="000E47EA" w:rsidRPr="00C3055C">
          <w:rPr>
            <w:rStyle w:val="Hyperlink"/>
            <w:rFonts w:cs="Times New Roman"/>
            <w:noProof/>
          </w:rPr>
          <w:t>Actor người dùng</w:t>
        </w:r>
        <w:r w:rsidR="000E47EA">
          <w:rPr>
            <w:noProof/>
            <w:webHidden/>
          </w:rPr>
          <w:tab/>
        </w:r>
        <w:r w:rsidR="000E47EA">
          <w:rPr>
            <w:noProof/>
            <w:webHidden/>
          </w:rPr>
          <w:fldChar w:fldCharType="begin"/>
        </w:r>
        <w:r w:rsidR="000E47EA">
          <w:rPr>
            <w:noProof/>
            <w:webHidden/>
          </w:rPr>
          <w:instrText xml:space="preserve"> PAGEREF _Toc167631297 \h </w:instrText>
        </w:r>
        <w:r w:rsidR="000E47EA">
          <w:rPr>
            <w:noProof/>
            <w:webHidden/>
          </w:rPr>
        </w:r>
        <w:r w:rsidR="000E47EA">
          <w:rPr>
            <w:noProof/>
            <w:webHidden/>
          </w:rPr>
          <w:fldChar w:fldCharType="separate"/>
        </w:r>
        <w:r w:rsidR="000E47EA">
          <w:rPr>
            <w:noProof/>
            <w:webHidden/>
          </w:rPr>
          <w:t>26</w:t>
        </w:r>
        <w:r w:rsidR="000E47EA">
          <w:rPr>
            <w:noProof/>
            <w:webHidden/>
          </w:rPr>
          <w:fldChar w:fldCharType="end"/>
        </w:r>
      </w:hyperlink>
    </w:p>
    <w:p w14:paraId="6C6326E5" w14:textId="12C4BF74"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298" w:history="1">
        <w:r w:rsidR="000E47EA" w:rsidRPr="00C3055C">
          <w:rPr>
            <w:rStyle w:val="Hyperlink"/>
            <w:noProof/>
          </w:rPr>
          <w:t>3.4 Đặc tả Use case</w:t>
        </w:r>
        <w:r w:rsidR="000E47EA">
          <w:rPr>
            <w:noProof/>
            <w:webHidden/>
          </w:rPr>
          <w:tab/>
        </w:r>
        <w:r w:rsidR="000E47EA">
          <w:rPr>
            <w:noProof/>
            <w:webHidden/>
          </w:rPr>
          <w:fldChar w:fldCharType="begin"/>
        </w:r>
        <w:r w:rsidR="000E47EA">
          <w:rPr>
            <w:noProof/>
            <w:webHidden/>
          </w:rPr>
          <w:instrText xml:space="preserve"> PAGEREF _Toc167631298 \h </w:instrText>
        </w:r>
        <w:r w:rsidR="000E47EA">
          <w:rPr>
            <w:noProof/>
            <w:webHidden/>
          </w:rPr>
        </w:r>
        <w:r w:rsidR="000E47EA">
          <w:rPr>
            <w:noProof/>
            <w:webHidden/>
          </w:rPr>
          <w:fldChar w:fldCharType="separate"/>
        </w:r>
        <w:r w:rsidR="000E47EA">
          <w:rPr>
            <w:noProof/>
            <w:webHidden/>
          </w:rPr>
          <w:t>26</w:t>
        </w:r>
        <w:r w:rsidR="000E47EA">
          <w:rPr>
            <w:noProof/>
            <w:webHidden/>
          </w:rPr>
          <w:fldChar w:fldCharType="end"/>
        </w:r>
      </w:hyperlink>
    </w:p>
    <w:p w14:paraId="32D8088B" w14:textId="1886051A"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299" w:history="1">
        <w:r w:rsidR="000E47EA" w:rsidRPr="00C3055C">
          <w:rPr>
            <w:rStyle w:val="Hyperlink"/>
            <w:rFonts w:cs="Times New Roman"/>
            <w:noProof/>
          </w:rPr>
          <w:t>3.4.1.</w:t>
        </w:r>
        <w:r w:rsidR="000E47EA" w:rsidRPr="00C3055C">
          <w:rPr>
            <w:rStyle w:val="Hyperlink"/>
            <w:rFonts w:eastAsia="Arial" w:cs="Times New Roman"/>
            <w:noProof/>
          </w:rPr>
          <w:t xml:space="preserve"> </w:t>
        </w:r>
        <w:r w:rsidR="000E47EA" w:rsidRPr="00C3055C">
          <w:rPr>
            <w:rStyle w:val="Hyperlink"/>
            <w:rFonts w:cs="Times New Roman"/>
            <w:noProof/>
          </w:rPr>
          <w:t>Use case “Đăng nhập”</w:t>
        </w:r>
        <w:r w:rsidR="000E47EA">
          <w:rPr>
            <w:noProof/>
            <w:webHidden/>
          </w:rPr>
          <w:tab/>
        </w:r>
        <w:r w:rsidR="000E47EA">
          <w:rPr>
            <w:noProof/>
            <w:webHidden/>
          </w:rPr>
          <w:fldChar w:fldCharType="begin"/>
        </w:r>
        <w:r w:rsidR="000E47EA">
          <w:rPr>
            <w:noProof/>
            <w:webHidden/>
          </w:rPr>
          <w:instrText xml:space="preserve"> PAGEREF _Toc167631299 \h </w:instrText>
        </w:r>
        <w:r w:rsidR="000E47EA">
          <w:rPr>
            <w:noProof/>
            <w:webHidden/>
          </w:rPr>
        </w:r>
        <w:r w:rsidR="000E47EA">
          <w:rPr>
            <w:noProof/>
            <w:webHidden/>
          </w:rPr>
          <w:fldChar w:fldCharType="separate"/>
        </w:r>
        <w:r w:rsidR="000E47EA">
          <w:rPr>
            <w:noProof/>
            <w:webHidden/>
          </w:rPr>
          <w:t>26</w:t>
        </w:r>
        <w:r w:rsidR="000E47EA">
          <w:rPr>
            <w:noProof/>
            <w:webHidden/>
          </w:rPr>
          <w:fldChar w:fldCharType="end"/>
        </w:r>
      </w:hyperlink>
    </w:p>
    <w:p w14:paraId="24CC95E3" w14:textId="135D7ECD"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0" w:history="1">
        <w:r w:rsidR="000E47EA" w:rsidRPr="00C3055C">
          <w:rPr>
            <w:rStyle w:val="Hyperlink"/>
            <w:rFonts w:cs="Times New Roman"/>
            <w:noProof/>
          </w:rPr>
          <w:t>3.4.2.</w:t>
        </w:r>
        <w:r w:rsidR="000E47EA" w:rsidRPr="00C3055C">
          <w:rPr>
            <w:rStyle w:val="Hyperlink"/>
            <w:rFonts w:eastAsia="Arial" w:cs="Times New Roman"/>
            <w:noProof/>
          </w:rPr>
          <w:t xml:space="preserve"> </w:t>
        </w:r>
        <w:r w:rsidR="000E47EA" w:rsidRPr="00C3055C">
          <w:rPr>
            <w:rStyle w:val="Hyperlink"/>
            <w:rFonts w:cs="Times New Roman"/>
            <w:noProof/>
          </w:rPr>
          <w:t>Use case “Đăng kí”</w:t>
        </w:r>
        <w:r w:rsidR="000E47EA">
          <w:rPr>
            <w:noProof/>
            <w:webHidden/>
          </w:rPr>
          <w:tab/>
        </w:r>
        <w:r w:rsidR="000E47EA">
          <w:rPr>
            <w:noProof/>
            <w:webHidden/>
          </w:rPr>
          <w:fldChar w:fldCharType="begin"/>
        </w:r>
        <w:r w:rsidR="000E47EA">
          <w:rPr>
            <w:noProof/>
            <w:webHidden/>
          </w:rPr>
          <w:instrText xml:space="preserve"> PAGEREF _Toc167631300 \h </w:instrText>
        </w:r>
        <w:r w:rsidR="000E47EA">
          <w:rPr>
            <w:noProof/>
            <w:webHidden/>
          </w:rPr>
        </w:r>
        <w:r w:rsidR="000E47EA">
          <w:rPr>
            <w:noProof/>
            <w:webHidden/>
          </w:rPr>
          <w:fldChar w:fldCharType="separate"/>
        </w:r>
        <w:r w:rsidR="000E47EA">
          <w:rPr>
            <w:noProof/>
            <w:webHidden/>
          </w:rPr>
          <w:t>27</w:t>
        </w:r>
        <w:r w:rsidR="000E47EA">
          <w:rPr>
            <w:noProof/>
            <w:webHidden/>
          </w:rPr>
          <w:fldChar w:fldCharType="end"/>
        </w:r>
      </w:hyperlink>
    </w:p>
    <w:p w14:paraId="579EF3B0" w14:textId="2A8FC8C0"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1" w:history="1">
        <w:r w:rsidR="000E47EA" w:rsidRPr="00C3055C">
          <w:rPr>
            <w:rStyle w:val="Hyperlink"/>
            <w:rFonts w:cs="Times New Roman"/>
            <w:noProof/>
          </w:rPr>
          <w:t>3.4.3.</w:t>
        </w:r>
        <w:r w:rsidR="000E47EA" w:rsidRPr="00C3055C">
          <w:rPr>
            <w:rStyle w:val="Hyperlink"/>
            <w:rFonts w:eastAsia="Arial" w:cs="Times New Roman"/>
            <w:noProof/>
          </w:rPr>
          <w:t xml:space="preserve"> </w:t>
        </w:r>
        <w:r w:rsidR="000E47EA" w:rsidRPr="00C3055C">
          <w:rPr>
            <w:rStyle w:val="Hyperlink"/>
            <w:rFonts w:cs="Times New Roman"/>
            <w:noProof/>
          </w:rPr>
          <w:t>Use case “Tìm kiếm”</w:t>
        </w:r>
        <w:r w:rsidR="000E47EA">
          <w:rPr>
            <w:noProof/>
            <w:webHidden/>
          </w:rPr>
          <w:tab/>
        </w:r>
        <w:r w:rsidR="000E47EA">
          <w:rPr>
            <w:noProof/>
            <w:webHidden/>
          </w:rPr>
          <w:fldChar w:fldCharType="begin"/>
        </w:r>
        <w:r w:rsidR="000E47EA">
          <w:rPr>
            <w:noProof/>
            <w:webHidden/>
          </w:rPr>
          <w:instrText xml:space="preserve"> PAGEREF _Toc167631301 \h </w:instrText>
        </w:r>
        <w:r w:rsidR="000E47EA">
          <w:rPr>
            <w:noProof/>
            <w:webHidden/>
          </w:rPr>
        </w:r>
        <w:r w:rsidR="000E47EA">
          <w:rPr>
            <w:noProof/>
            <w:webHidden/>
          </w:rPr>
          <w:fldChar w:fldCharType="separate"/>
        </w:r>
        <w:r w:rsidR="000E47EA">
          <w:rPr>
            <w:noProof/>
            <w:webHidden/>
          </w:rPr>
          <w:t>28</w:t>
        </w:r>
        <w:r w:rsidR="000E47EA">
          <w:rPr>
            <w:noProof/>
            <w:webHidden/>
          </w:rPr>
          <w:fldChar w:fldCharType="end"/>
        </w:r>
      </w:hyperlink>
    </w:p>
    <w:p w14:paraId="07F7990F" w14:textId="047A69C3"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2" w:history="1">
        <w:r w:rsidR="000E47EA" w:rsidRPr="00C3055C">
          <w:rPr>
            <w:rStyle w:val="Hyperlink"/>
            <w:rFonts w:cs="Times New Roman"/>
            <w:noProof/>
          </w:rPr>
          <w:t>3.4.4.</w:t>
        </w:r>
        <w:r w:rsidR="000E47EA" w:rsidRPr="00C3055C">
          <w:rPr>
            <w:rStyle w:val="Hyperlink"/>
            <w:rFonts w:eastAsia="Arial" w:cs="Times New Roman"/>
            <w:noProof/>
          </w:rPr>
          <w:t xml:space="preserve"> </w:t>
        </w:r>
        <w:r w:rsidR="000E47EA" w:rsidRPr="00C3055C">
          <w:rPr>
            <w:rStyle w:val="Hyperlink"/>
            <w:rFonts w:cs="Times New Roman"/>
            <w:noProof/>
          </w:rPr>
          <w:t>Use case “Xem thông tin cá nhân”</w:t>
        </w:r>
        <w:r w:rsidR="000E47EA">
          <w:rPr>
            <w:noProof/>
            <w:webHidden/>
          </w:rPr>
          <w:tab/>
        </w:r>
        <w:r w:rsidR="000E47EA">
          <w:rPr>
            <w:noProof/>
            <w:webHidden/>
          </w:rPr>
          <w:fldChar w:fldCharType="begin"/>
        </w:r>
        <w:r w:rsidR="000E47EA">
          <w:rPr>
            <w:noProof/>
            <w:webHidden/>
          </w:rPr>
          <w:instrText xml:space="preserve"> PAGEREF _Toc167631302 \h </w:instrText>
        </w:r>
        <w:r w:rsidR="000E47EA">
          <w:rPr>
            <w:noProof/>
            <w:webHidden/>
          </w:rPr>
        </w:r>
        <w:r w:rsidR="000E47EA">
          <w:rPr>
            <w:noProof/>
            <w:webHidden/>
          </w:rPr>
          <w:fldChar w:fldCharType="separate"/>
        </w:r>
        <w:r w:rsidR="000E47EA">
          <w:rPr>
            <w:noProof/>
            <w:webHidden/>
          </w:rPr>
          <w:t>29</w:t>
        </w:r>
        <w:r w:rsidR="000E47EA">
          <w:rPr>
            <w:noProof/>
            <w:webHidden/>
          </w:rPr>
          <w:fldChar w:fldCharType="end"/>
        </w:r>
      </w:hyperlink>
    </w:p>
    <w:p w14:paraId="40B77A10" w14:textId="33FB050B"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3" w:history="1">
        <w:r w:rsidR="000E47EA" w:rsidRPr="00C3055C">
          <w:rPr>
            <w:rStyle w:val="Hyperlink"/>
            <w:rFonts w:cs="Times New Roman"/>
            <w:noProof/>
          </w:rPr>
          <w:t>3.4.5 Use case “Quản lý bài viết cá nhân”</w:t>
        </w:r>
        <w:r w:rsidR="000E47EA">
          <w:rPr>
            <w:noProof/>
            <w:webHidden/>
          </w:rPr>
          <w:tab/>
        </w:r>
        <w:r w:rsidR="000E47EA">
          <w:rPr>
            <w:noProof/>
            <w:webHidden/>
          </w:rPr>
          <w:fldChar w:fldCharType="begin"/>
        </w:r>
        <w:r w:rsidR="000E47EA">
          <w:rPr>
            <w:noProof/>
            <w:webHidden/>
          </w:rPr>
          <w:instrText xml:space="preserve"> PAGEREF _Toc167631303 \h </w:instrText>
        </w:r>
        <w:r w:rsidR="000E47EA">
          <w:rPr>
            <w:noProof/>
            <w:webHidden/>
          </w:rPr>
        </w:r>
        <w:r w:rsidR="000E47EA">
          <w:rPr>
            <w:noProof/>
            <w:webHidden/>
          </w:rPr>
          <w:fldChar w:fldCharType="separate"/>
        </w:r>
        <w:r w:rsidR="000E47EA">
          <w:rPr>
            <w:noProof/>
            <w:webHidden/>
          </w:rPr>
          <w:t>30</w:t>
        </w:r>
        <w:r w:rsidR="000E47EA">
          <w:rPr>
            <w:noProof/>
            <w:webHidden/>
          </w:rPr>
          <w:fldChar w:fldCharType="end"/>
        </w:r>
      </w:hyperlink>
    </w:p>
    <w:p w14:paraId="59D298B2" w14:textId="4B9B1C8C"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4" w:history="1">
        <w:r w:rsidR="000E47EA" w:rsidRPr="00C3055C">
          <w:rPr>
            <w:rStyle w:val="Hyperlink"/>
            <w:rFonts w:cs="Times New Roman"/>
            <w:noProof/>
          </w:rPr>
          <w:t>3.4.6.</w:t>
        </w:r>
        <w:r w:rsidR="000E47EA" w:rsidRPr="00C3055C">
          <w:rPr>
            <w:rStyle w:val="Hyperlink"/>
            <w:rFonts w:eastAsia="Arial" w:cs="Times New Roman"/>
            <w:noProof/>
          </w:rPr>
          <w:t xml:space="preserve"> </w:t>
        </w:r>
        <w:r w:rsidR="000E47EA" w:rsidRPr="00C3055C">
          <w:rPr>
            <w:rStyle w:val="Hyperlink"/>
            <w:rFonts w:cs="Times New Roman"/>
            <w:noProof/>
          </w:rPr>
          <w:t>Use case “Quản lý bình luận bài viết”</w:t>
        </w:r>
        <w:r w:rsidR="000E47EA">
          <w:rPr>
            <w:noProof/>
            <w:webHidden/>
          </w:rPr>
          <w:tab/>
        </w:r>
        <w:r w:rsidR="000E47EA">
          <w:rPr>
            <w:noProof/>
            <w:webHidden/>
          </w:rPr>
          <w:fldChar w:fldCharType="begin"/>
        </w:r>
        <w:r w:rsidR="000E47EA">
          <w:rPr>
            <w:noProof/>
            <w:webHidden/>
          </w:rPr>
          <w:instrText xml:space="preserve"> PAGEREF _Toc167631304 \h </w:instrText>
        </w:r>
        <w:r w:rsidR="000E47EA">
          <w:rPr>
            <w:noProof/>
            <w:webHidden/>
          </w:rPr>
        </w:r>
        <w:r w:rsidR="000E47EA">
          <w:rPr>
            <w:noProof/>
            <w:webHidden/>
          </w:rPr>
          <w:fldChar w:fldCharType="separate"/>
        </w:r>
        <w:r w:rsidR="000E47EA">
          <w:rPr>
            <w:noProof/>
            <w:webHidden/>
          </w:rPr>
          <w:t>32</w:t>
        </w:r>
        <w:r w:rsidR="000E47EA">
          <w:rPr>
            <w:noProof/>
            <w:webHidden/>
          </w:rPr>
          <w:fldChar w:fldCharType="end"/>
        </w:r>
      </w:hyperlink>
    </w:p>
    <w:p w14:paraId="7F38B92E" w14:textId="58DF9D89"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5" w:history="1">
        <w:r w:rsidR="000E47EA" w:rsidRPr="00C3055C">
          <w:rPr>
            <w:rStyle w:val="Hyperlink"/>
            <w:rFonts w:cs="Times New Roman"/>
            <w:noProof/>
          </w:rPr>
          <w:t>3.4.7</w:t>
        </w:r>
        <w:r w:rsidR="000E47EA" w:rsidRPr="00C3055C">
          <w:rPr>
            <w:rStyle w:val="Hyperlink"/>
            <w:rFonts w:eastAsia="Arial" w:cs="Times New Roman"/>
            <w:noProof/>
          </w:rPr>
          <w:t xml:space="preserve"> </w:t>
        </w:r>
        <w:r w:rsidR="000E47EA" w:rsidRPr="00C3055C">
          <w:rPr>
            <w:rStyle w:val="Hyperlink"/>
            <w:rFonts w:cs="Times New Roman"/>
            <w:noProof/>
          </w:rPr>
          <w:t>Use case “Quản lý nhóm cá nhân”</w:t>
        </w:r>
        <w:r w:rsidR="000E47EA">
          <w:rPr>
            <w:noProof/>
            <w:webHidden/>
          </w:rPr>
          <w:tab/>
        </w:r>
        <w:r w:rsidR="000E47EA">
          <w:rPr>
            <w:noProof/>
            <w:webHidden/>
          </w:rPr>
          <w:fldChar w:fldCharType="begin"/>
        </w:r>
        <w:r w:rsidR="000E47EA">
          <w:rPr>
            <w:noProof/>
            <w:webHidden/>
          </w:rPr>
          <w:instrText xml:space="preserve"> PAGEREF _Toc167631305 \h </w:instrText>
        </w:r>
        <w:r w:rsidR="000E47EA">
          <w:rPr>
            <w:noProof/>
            <w:webHidden/>
          </w:rPr>
        </w:r>
        <w:r w:rsidR="000E47EA">
          <w:rPr>
            <w:noProof/>
            <w:webHidden/>
          </w:rPr>
          <w:fldChar w:fldCharType="separate"/>
        </w:r>
        <w:r w:rsidR="000E47EA">
          <w:rPr>
            <w:noProof/>
            <w:webHidden/>
          </w:rPr>
          <w:t>33</w:t>
        </w:r>
        <w:r w:rsidR="000E47EA">
          <w:rPr>
            <w:noProof/>
            <w:webHidden/>
          </w:rPr>
          <w:fldChar w:fldCharType="end"/>
        </w:r>
      </w:hyperlink>
    </w:p>
    <w:p w14:paraId="3E2515B8" w14:textId="5D81B1F2"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6" w:history="1">
        <w:r w:rsidR="000E47EA" w:rsidRPr="00C3055C">
          <w:rPr>
            <w:rStyle w:val="Hyperlink"/>
            <w:rFonts w:cs="Times New Roman"/>
            <w:noProof/>
          </w:rPr>
          <w:t>3.4.8</w:t>
        </w:r>
        <w:r w:rsidR="000E47EA" w:rsidRPr="00C3055C">
          <w:rPr>
            <w:rStyle w:val="Hyperlink"/>
            <w:rFonts w:eastAsia="Arial" w:cs="Times New Roman"/>
            <w:noProof/>
          </w:rPr>
          <w:t xml:space="preserve"> </w:t>
        </w:r>
        <w:r w:rsidR="000E47EA" w:rsidRPr="00C3055C">
          <w:rPr>
            <w:rStyle w:val="Hyperlink"/>
            <w:rFonts w:cs="Times New Roman"/>
            <w:noProof/>
          </w:rPr>
          <w:t>Use case “Xem bài viết”</w:t>
        </w:r>
        <w:r w:rsidR="000E47EA">
          <w:rPr>
            <w:noProof/>
            <w:webHidden/>
          </w:rPr>
          <w:tab/>
        </w:r>
        <w:r w:rsidR="000E47EA">
          <w:rPr>
            <w:noProof/>
            <w:webHidden/>
          </w:rPr>
          <w:fldChar w:fldCharType="begin"/>
        </w:r>
        <w:r w:rsidR="000E47EA">
          <w:rPr>
            <w:noProof/>
            <w:webHidden/>
          </w:rPr>
          <w:instrText xml:space="preserve"> PAGEREF _Toc167631306 \h </w:instrText>
        </w:r>
        <w:r w:rsidR="000E47EA">
          <w:rPr>
            <w:noProof/>
            <w:webHidden/>
          </w:rPr>
        </w:r>
        <w:r w:rsidR="000E47EA">
          <w:rPr>
            <w:noProof/>
            <w:webHidden/>
          </w:rPr>
          <w:fldChar w:fldCharType="separate"/>
        </w:r>
        <w:r w:rsidR="000E47EA">
          <w:rPr>
            <w:noProof/>
            <w:webHidden/>
          </w:rPr>
          <w:t>35</w:t>
        </w:r>
        <w:r w:rsidR="000E47EA">
          <w:rPr>
            <w:noProof/>
            <w:webHidden/>
          </w:rPr>
          <w:fldChar w:fldCharType="end"/>
        </w:r>
      </w:hyperlink>
    </w:p>
    <w:p w14:paraId="2FBEFF00" w14:textId="5161590A"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7" w:history="1">
        <w:r w:rsidR="000E47EA" w:rsidRPr="00C3055C">
          <w:rPr>
            <w:rStyle w:val="Hyperlink"/>
            <w:rFonts w:cs="Times New Roman"/>
            <w:noProof/>
          </w:rPr>
          <w:t>3.4.9</w:t>
        </w:r>
        <w:r w:rsidR="000E47EA" w:rsidRPr="00C3055C">
          <w:rPr>
            <w:rStyle w:val="Hyperlink"/>
            <w:rFonts w:eastAsia="Arial" w:cs="Times New Roman"/>
            <w:noProof/>
          </w:rPr>
          <w:t xml:space="preserve"> </w:t>
        </w:r>
        <w:r w:rsidR="000E47EA" w:rsidRPr="00C3055C">
          <w:rPr>
            <w:rStyle w:val="Hyperlink"/>
            <w:rFonts w:cs="Times New Roman"/>
            <w:noProof/>
          </w:rPr>
          <w:t>Use case “Quản lý tin nhắn”</w:t>
        </w:r>
        <w:r w:rsidR="000E47EA">
          <w:rPr>
            <w:noProof/>
            <w:webHidden/>
          </w:rPr>
          <w:tab/>
        </w:r>
        <w:r w:rsidR="000E47EA">
          <w:rPr>
            <w:noProof/>
            <w:webHidden/>
          </w:rPr>
          <w:fldChar w:fldCharType="begin"/>
        </w:r>
        <w:r w:rsidR="000E47EA">
          <w:rPr>
            <w:noProof/>
            <w:webHidden/>
          </w:rPr>
          <w:instrText xml:space="preserve"> PAGEREF _Toc167631307 \h </w:instrText>
        </w:r>
        <w:r w:rsidR="000E47EA">
          <w:rPr>
            <w:noProof/>
            <w:webHidden/>
          </w:rPr>
        </w:r>
        <w:r w:rsidR="000E47EA">
          <w:rPr>
            <w:noProof/>
            <w:webHidden/>
          </w:rPr>
          <w:fldChar w:fldCharType="separate"/>
        </w:r>
        <w:r w:rsidR="000E47EA">
          <w:rPr>
            <w:noProof/>
            <w:webHidden/>
          </w:rPr>
          <w:t>36</w:t>
        </w:r>
        <w:r w:rsidR="000E47EA">
          <w:rPr>
            <w:noProof/>
            <w:webHidden/>
          </w:rPr>
          <w:fldChar w:fldCharType="end"/>
        </w:r>
      </w:hyperlink>
    </w:p>
    <w:p w14:paraId="4D495D98" w14:textId="52E4E642"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8" w:history="1">
        <w:r w:rsidR="000E47EA" w:rsidRPr="00C3055C">
          <w:rPr>
            <w:rStyle w:val="Hyperlink"/>
            <w:rFonts w:cs="Times New Roman"/>
            <w:noProof/>
          </w:rPr>
          <w:t>3.4.10</w:t>
        </w:r>
        <w:r w:rsidR="000E47EA" w:rsidRPr="00C3055C">
          <w:rPr>
            <w:rStyle w:val="Hyperlink"/>
            <w:rFonts w:eastAsia="Arial" w:cs="Times New Roman"/>
            <w:noProof/>
          </w:rPr>
          <w:t xml:space="preserve"> </w:t>
        </w:r>
        <w:r w:rsidR="000E47EA" w:rsidRPr="00C3055C">
          <w:rPr>
            <w:rStyle w:val="Hyperlink"/>
            <w:rFonts w:cs="Times New Roman"/>
            <w:noProof/>
          </w:rPr>
          <w:t>Use case “Quản lý người dùng”</w:t>
        </w:r>
        <w:r w:rsidR="000E47EA">
          <w:rPr>
            <w:noProof/>
            <w:webHidden/>
          </w:rPr>
          <w:tab/>
        </w:r>
        <w:r w:rsidR="000E47EA">
          <w:rPr>
            <w:noProof/>
            <w:webHidden/>
          </w:rPr>
          <w:fldChar w:fldCharType="begin"/>
        </w:r>
        <w:r w:rsidR="000E47EA">
          <w:rPr>
            <w:noProof/>
            <w:webHidden/>
          </w:rPr>
          <w:instrText xml:space="preserve"> PAGEREF _Toc167631308 \h </w:instrText>
        </w:r>
        <w:r w:rsidR="000E47EA">
          <w:rPr>
            <w:noProof/>
            <w:webHidden/>
          </w:rPr>
        </w:r>
        <w:r w:rsidR="000E47EA">
          <w:rPr>
            <w:noProof/>
            <w:webHidden/>
          </w:rPr>
          <w:fldChar w:fldCharType="separate"/>
        </w:r>
        <w:r w:rsidR="000E47EA">
          <w:rPr>
            <w:noProof/>
            <w:webHidden/>
          </w:rPr>
          <w:t>37</w:t>
        </w:r>
        <w:r w:rsidR="000E47EA">
          <w:rPr>
            <w:noProof/>
            <w:webHidden/>
          </w:rPr>
          <w:fldChar w:fldCharType="end"/>
        </w:r>
      </w:hyperlink>
    </w:p>
    <w:p w14:paraId="12986BB6" w14:textId="2466D41F"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09" w:history="1">
        <w:r w:rsidR="000E47EA" w:rsidRPr="00C3055C">
          <w:rPr>
            <w:rStyle w:val="Hyperlink"/>
            <w:rFonts w:cs="Times New Roman"/>
            <w:noProof/>
          </w:rPr>
          <w:t>3.4.11</w:t>
        </w:r>
        <w:r w:rsidR="000E47EA" w:rsidRPr="00C3055C">
          <w:rPr>
            <w:rStyle w:val="Hyperlink"/>
            <w:rFonts w:eastAsia="Arial" w:cs="Times New Roman"/>
            <w:noProof/>
          </w:rPr>
          <w:t xml:space="preserve"> </w:t>
        </w:r>
        <w:r w:rsidR="000E47EA" w:rsidRPr="00C3055C">
          <w:rPr>
            <w:rStyle w:val="Hyperlink"/>
            <w:rFonts w:cs="Times New Roman"/>
            <w:noProof/>
          </w:rPr>
          <w:t>Use case “Quản lý bài viết”</w:t>
        </w:r>
        <w:r w:rsidR="000E47EA">
          <w:rPr>
            <w:noProof/>
            <w:webHidden/>
          </w:rPr>
          <w:tab/>
        </w:r>
        <w:r w:rsidR="000E47EA">
          <w:rPr>
            <w:noProof/>
            <w:webHidden/>
          </w:rPr>
          <w:fldChar w:fldCharType="begin"/>
        </w:r>
        <w:r w:rsidR="000E47EA">
          <w:rPr>
            <w:noProof/>
            <w:webHidden/>
          </w:rPr>
          <w:instrText xml:space="preserve"> PAGEREF _Toc167631309 \h </w:instrText>
        </w:r>
        <w:r w:rsidR="000E47EA">
          <w:rPr>
            <w:noProof/>
            <w:webHidden/>
          </w:rPr>
        </w:r>
        <w:r w:rsidR="000E47EA">
          <w:rPr>
            <w:noProof/>
            <w:webHidden/>
          </w:rPr>
          <w:fldChar w:fldCharType="separate"/>
        </w:r>
        <w:r w:rsidR="000E47EA">
          <w:rPr>
            <w:noProof/>
            <w:webHidden/>
          </w:rPr>
          <w:t>38</w:t>
        </w:r>
        <w:r w:rsidR="000E47EA">
          <w:rPr>
            <w:noProof/>
            <w:webHidden/>
          </w:rPr>
          <w:fldChar w:fldCharType="end"/>
        </w:r>
      </w:hyperlink>
    </w:p>
    <w:p w14:paraId="7C68D046" w14:textId="6A06B93C"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0" w:history="1">
        <w:r w:rsidR="000E47EA" w:rsidRPr="00C3055C">
          <w:rPr>
            <w:rStyle w:val="Hyperlink"/>
            <w:rFonts w:cs="Times New Roman"/>
            <w:noProof/>
          </w:rPr>
          <w:t>3.4.12</w:t>
        </w:r>
        <w:r w:rsidR="000E47EA" w:rsidRPr="00C3055C">
          <w:rPr>
            <w:rStyle w:val="Hyperlink"/>
            <w:rFonts w:eastAsia="Arial" w:cs="Times New Roman"/>
            <w:noProof/>
          </w:rPr>
          <w:t xml:space="preserve"> </w:t>
        </w:r>
        <w:r w:rsidR="000E47EA" w:rsidRPr="00C3055C">
          <w:rPr>
            <w:rStyle w:val="Hyperlink"/>
            <w:rFonts w:cs="Times New Roman"/>
            <w:noProof/>
          </w:rPr>
          <w:t>Use case “Quản lý nhóm”</w:t>
        </w:r>
        <w:r w:rsidR="000E47EA">
          <w:rPr>
            <w:noProof/>
            <w:webHidden/>
          </w:rPr>
          <w:tab/>
        </w:r>
        <w:r w:rsidR="000E47EA">
          <w:rPr>
            <w:noProof/>
            <w:webHidden/>
          </w:rPr>
          <w:fldChar w:fldCharType="begin"/>
        </w:r>
        <w:r w:rsidR="000E47EA">
          <w:rPr>
            <w:noProof/>
            <w:webHidden/>
          </w:rPr>
          <w:instrText xml:space="preserve"> PAGEREF _Toc167631310 \h </w:instrText>
        </w:r>
        <w:r w:rsidR="000E47EA">
          <w:rPr>
            <w:noProof/>
            <w:webHidden/>
          </w:rPr>
        </w:r>
        <w:r w:rsidR="000E47EA">
          <w:rPr>
            <w:noProof/>
            <w:webHidden/>
          </w:rPr>
          <w:fldChar w:fldCharType="separate"/>
        </w:r>
        <w:r w:rsidR="000E47EA">
          <w:rPr>
            <w:noProof/>
            <w:webHidden/>
          </w:rPr>
          <w:t>39</w:t>
        </w:r>
        <w:r w:rsidR="000E47EA">
          <w:rPr>
            <w:noProof/>
            <w:webHidden/>
          </w:rPr>
          <w:fldChar w:fldCharType="end"/>
        </w:r>
      </w:hyperlink>
    </w:p>
    <w:p w14:paraId="5C0AFF3F" w14:textId="0F37ACE6"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11" w:history="1">
        <w:r w:rsidR="000E47EA" w:rsidRPr="00C3055C">
          <w:rPr>
            <w:rStyle w:val="Hyperlink"/>
            <w:noProof/>
          </w:rPr>
          <w:t>3.5. Phân tích Use case</w:t>
        </w:r>
        <w:r w:rsidR="000E47EA">
          <w:rPr>
            <w:noProof/>
            <w:webHidden/>
          </w:rPr>
          <w:tab/>
        </w:r>
        <w:r w:rsidR="000E47EA">
          <w:rPr>
            <w:noProof/>
            <w:webHidden/>
          </w:rPr>
          <w:fldChar w:fldCharType="begin"/>
        </w:r>
        <w:r w:rsidR="000E47EA">
          <w:rPr>
            <w:noProof/>
            <w:webHidden/>
          </w:rPr>
          <w:instrText xml:space="preserve"> PAGEREF _Toc167631311 \h </w:instrText>
        </w:r>
        <w:r w:rsidR="000E47EA">
          <w:rPr>
            <w:noProof/>
            <w:webHidden/>
          </w:rPr>
        </w:r>
        <w:r w:rsidR="000E47EA">
          <w:rPr>
            <w:noProof/>
            <w:webHidden/>
          </w:rPr>
          <w:fldChar w:fldCharType="separate"/>
        </w:r>
        <w:r w:rsidR="000E47EA">
          <w:rPr>
            <w:noProof/>
            <w:webHidden/>
          </w:rPr>
          <w:t>40</w:t>
        </w:r>
        <w:r w:rsidR="000E47EA">
          <w:rPr>
            <w:noProof/>
            <w:webHidden/>
          </w:rPr>
          <w:fldChar w:fldCharType="end"/>
        </w:r>
      </w:hyperlink>
    </w:p>
    <w:p w14:paraId="2CEEEA6E" w14:textId="2EDBA827"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2" w:history="1">
        <w:r w:rsidR="000E47EA" w:rsidRPr="00C3055C">
          <w:rPr>
            <w:rStyle w:val="Hyperlink"/>
            <w:noProof/>
          </w:rPr>
          <w:t>3.5.1 Use case “Đăng nhập”</w:t>
        </w:r>
        <w:r w:rsidR="000E47EA">
          <w:rPr>
            <w:noProof/>
            <w:webHidden/>
          </w:rPr>
          <w:tab/>
        </w:r>
        <w:r w:rsidR="000E47EA">
          <w:rPr>
            <w:noProof/>
            <w:webHidden/>
          </w:rPr>
          <w:fldChar w:fldCharType="begin"/>
        </w:r>
        <w:r w:rsidR="000E47EA">
          <w:rPr>
            <w:noProof/>
            <w:webHidden/>
          </w:rPr>
          <w:instrText xml:space="preserve"> PAGEREF _Toc167631312 \h </w:instrText>
        </w:r>
        <w:r w:rsidR="000E47EA">
          <w:rPr>
            <w:noProof/>
            <w:webHidden/>
          </w:rPr>
        </w:r>
        <w:r w:rsidR="000E47EA">
          <w:rPr>
            <w:noProof/>
            <w:webHidden/>
          </w:rPr>
          <w:fldChar w:fldCharType="separate"/>
        </w:r>
        <w:r w:rsidR="000E47EA">
          <w:rPr>
            <w:noProof/>
            <w:webHidden/>
          </w:rPr>
          <w:t>40</w:t>
        </w:r>
        <w:r w:rsidR="000E47EA">
          <w:rPr>
            <w:noProof/>
            <w:webHidden/>
          </w:rPr>
          <w:fldChar w:fldCharType="end"/>
        </w:r>
      </w:hyperlink>
    </w:p>
    <w:p w14:paraId="64A44FEE" w14:textId="541F0363"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3" w:history="1">
        <w:r w:rsidR="000E47EA" w:rsidRPr="00C3055C">
          <w:rPr>
            <w:rStyle w:val="Hyperlink"/>
            <w:noProof/>
          </w:rPr>
          <w:t>3.5.2 Use case “Đăng ký”</w:t>
        </w:r>
        <w:r w:rsidR="000E47EA">
          <w:rPr>
            <w:noProof/>
            <w:webHidden/>
          </w:rPr>
          <w:tab/>
        </w:r>
        <w:r w:rsidR="000E47EA">
          <w:rPr>
            <w:noProof/>
            <w:webHidden/>
          </w:rPr>
          <w:fldChar w:fldCharType="begin"/>
        </w:r>
        <w:r w:rsidR="000E47EA">
          <w:rPr>
            <w:noProof/>
            <w:webHidden/>
          </w:rPr>
          <w:instrText xml:space="preserve"> PAGEREF _Toc167631313 \h </w:instrText>
        </w:r>
        <w:r w:rsidR="000E47EA">
          <w:rPr>
            <w:noProof/>
            <w:webHidden/>
          </w:rPr>
        </w:r>
        <w:r w:rsidR="000E47EA">
          <w:rPr>
            <w:noProof/>
            <w:webHidden/>
          </w:rPr>
          <w:fldChar w:fldCharType="separate"/>
        </w:r>
        <w:r w:rsidR="000E47EA">
          <w:rPr>
            <w:noProof/>
            <w:webHidden/>
          </w:rPr>
          <w:t>41</w:t>
        </w:r>
        <w:r w:rsidR="000E47EA">
          <w:rPr>
            <w:noProof/>
            <w:webHidden/>
          </w:rPr>
          <w:fldChar w:fldCharType="end"/>
        </w:r>
      </w:hyperlink>
    </w:p>
    <w:p w14:paraId="0E9B52BA" w14:textId="745F768B"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4" w:history="1">
        <w:r w:rsidR="000E47EA" w:rsidRPr="00C3055C">
          <w:rPr>
            <w:rStyle w:val="Hyperlink"/>
            <w:noProof/>
          </w:rPr>
          <w:t>3.5.3 Use case “Tìm kiếm”</w:t>
        </w:r>
        <w:r w:rsidR="000E47EA">
          <w:rPr>
            <w:noProof/>
            <w:webHidden/>
          </w:rPr>
          <w:tab/>
        </w:r>
        <w:r w:rsidR="000E47EA">
          <w:rPr>
            <w:noProof/>
            <w:webHidden/>
          </w:rPr>
          <w:fldChar w:fldCharType="begin"/>
        </w:r>
        <w:r w:rsidR="000E47EA">
          <w:rPr>
            <w:noProof/>
            <w:webHidden/>
          </w:rPr>
          <w:instrText xml:space="preserve"> PAGEREF _Toc167631314 \h </w:instrText>
        </w:r>
        <w:r w:rsidR="000E47EA">
          <w:rPr>
            <w:noProof/>
            <w:webHidden/>
          </w:rPr>
        </w:r>
        <w:r w:rsidR="000E47EA">
          <w:rPr>
            <w:noProof/>
            <w:webHidden/>
          </w:rPr>
          <w:fldChar w:fldCharType="separate"/>
        </w:r>
        <w:r w:rsidR="000E47EA">
          <w:rPr>
            <w:noProof/>
            <w:webHidden/>
          </w:rPr>
          <w:t>42</w:t>
        </w:r>
        <w:r w:rsidR="000E47EA">
          <w:rPr>
            <w:noProof/>
            <w:webHidden/>
          </w:rPr>
          <w:fldChar w:fldCharType="end"/>
        </w:r>
      </w:hyperlink>
    </w:p>
    <w:p w14:paraId="77C1674F" w14:textId="6822FE39"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5" w:history="1">
        <w:r w:rsidR="000E47EA" w:rsidRPr="00C3055C">
          <w:rPr>
            <w:rStyle w:val="Hyperlink"/>
            <w:noProof/>
          </w:rPr>
          <w:t>3.5.4 Use case “Xem thông tin cá nhân”:</w:t>
        </w:r>
        <w:r w:rsidR="000E47EA">
          <w:rPr>
            <w:noProof/>
            <w:webHidden/>
          </w:rPr>
          <w:tab/>
        </w:r>
        <w:r w:rsidR="000E47EA">
          <w:rPr>
            <w:noProof/>
            <w:webHidden/>
          </w:rPr>
          <w:fldChar w:fldCharType="begin"/>
        </w:r>
        <w:r w:rsidR="000E47EA">
          <w:rPr>
            <w:noProof/>
            <w:webHidden/>
          </w:rPr>
          <w:instrText xml:space="preserve"> PAGEREF _Toc167631315 \h </w:instrText>
        </w:r>
        <w:r w:rsidR="000E47EA">
          <w:rPr>
            <w:noProof/>
            <w:webHidden/>
          </w:rPr>
        </w:r>
        <w:r w:rsidR="000E47EA">
          <w:rPr>
            <w:noProof/>
            <w:webHidden/>
          </w:rPr>
          <w:fldChar w:fldCharType="separate"/>
        </w:r>
        <w:r w:rsidR="000E47EA">
          <w:rPr>
            <w:noProof/>
            <w:webHidden/>
          </w:rPr>
          <w:t>43</w:t>
        </w:r>
        <w:r w:rsidR="000E47EA">
          <w:rPr>
            <w:noProof/>
            <w:webHidden/>
          </w:rPr>
          <w:fldChar w:fldCharType="end"/>
        </w:r>
      </w:hyperlink>
    </w:p>
    <w:p w14:paraId="51A53550" w14:textId="6BFD4774"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6" w:history="1">
        <w:r w:rsidR="000E47EA" w:rsidRPr="00C3055C">
          <w:rPr>
            <w:rStyle w:val="Hyperlink"/>
            <w:noProof/>
          </w:rPr>
          <w:t>3.5.5 Use case “Quản lý bài viết cá nhân”</w:t>
        </w:r>
        <w:r w:rsidR="000E47EA">
          <w:rPr>
            <w:noProof/>
            <w:webHidden/>
          </w:rPr>
          <w:tab/>
        </w:r>
        <w:r w:rsidR="000E47EA">
          <w:rPr>
            <w:noProof/>
            <w:webHidden/>
          </w:rPr>
          <w:fldChar w:fldCharType="begin"/>
        </w:r>
        <w:r w:rsidR="000E47EA">
          <w:rPr>
            <w:noProof/>
            <w:webHidden/>
          </w:rPr>
          <w:instrText xml:space="preserve"> PAGEREF _Toc167631316 \h </w:instrText>
        </w:r>
        <w:r w:rsidR="000E47EA">
          <w:rPr>
            <w:noProof/>
            <w:webHidden/>
          </w:rPr>
        </w:r>
        <w:r w:rsidR="000E47EA">
          <w:rPr>
            <w:noProof/>
            <w:webHidden/>
          </w:rPr>
          <w:fldChar w:fldCharType="separate"/>
        </w:r>
        <w:r w:rsidR="000E47EA">
          <w:rPr>
            <w:noProof/>
            <w:webHidden/>
          </w:rPr>
          <w:t>44</w:t>
        </w:r>
        <w:r w:rsidR="000E47EA">
          <w:rPr>
            <w:noProof/>
            <w:webHidden/>
          </w:rPr>
          <w:fldChar w:fldCharType="end"/>
        </w:r>
      </w:hyperlink>
    </w:p>
    <w:p w14:paraId="49FB2264" w14:textId="19B54B05"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7" w:history="1">
        <w:r w:rsidR="000E47EA" w:rsidRPr="00C3055C">
          <w:rPr>
            <w:rStyle w:val="Hyperlink"/>
            <w:noProof/>
          </w:rPr>
          <w:t>3.5.6 Use case “Quản lý bình luận”</w:t>
        </w:r>
        <w:r w:rsidR="000E47EA">
          <w:rPr>
            <w:noProof/>
            <w:webHidden/>
          </w:rPr>
          <w:tab/>
        </w:r>
        <w:r w:rsidR="000E47EA">
          <w:rPr>
            <w:noProof/>
            <w:webHidden/>
          </w:rPr>
          <w:fldChar w:fldCharType="begin"/>
        </w:r>
        <w:r w:rsidR="000E47EA">
          <w:rPr>
            <w:noProof/>
            <w:webHidden/>
          </w:rPr>
          <w:instrText xml:space="preserve"> PAGEREF _Toc167631317 \h </w:instrText>
        </w:r>
        <w:r w:rsidR="000E47EA">
          <w:rPr>
            <w:noProof/>
            <w:webHidden/>
          </w:rPr>
        </w:r>
        <w:r w:rsidR="000E47EA">
          <w:rPr>
            <w:noProof/>
            <w:webHidden/>
          </w:rPr>
          <w:fldChar w:fldCharType="separate"/>
        </w:r>
        <w:r w:rsidR="000E47EA">
          <w:rPr>
            <w:noProof/>
            <w:webHidden/>
          </w:rPr>
          <w:t>46</w:t>
        </w:r>
        <w:r w:rsidR="000E47EA">
          <w:rPr>
            <w:noProof/>
            <w:webHidden/>
          </w:rPr>
          <w:fldChar w:fldCharType="end"/>
        </w:r>
      </w:hyperlink>
    </w:p>
    <w:p w14:paraId="4263387C" w14:textId="22BAA8C0"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8" w:history="1">
        <w:r w:rsidR="000E47EA" w:rsidRPr="00C3055C">
          <w:rPr>
            <w:rStyle w:val="Hyperlink"/>
            <w:noProof/>
          </w:rPr>
          <w:t>3.5.7 Use case “Quản lý nhóm cá nhân”</w:t>
        </w:r>
        <w:r w:rsidR="000E47EA">
          <w:rPr>
            <w:noProof/>
            <w:webHidden/>
          </w:rPr>
          <w:tab/>
        </w:r>
        <w:r w:rsidR="000E47EA">
          <w:rPr>
            <w:noProof/>
            <w:webHidden/>
          </w:rPr>
          <w:fldChar w:fldCharType="begin"/>
        </w:r>
        <w:r w:rsidR="000E47EA">
          <w:rPr>
            <w:noProof/>
            <w:webHidden/>
          </w:rPr>
          <w:instrText xml:space="preserve"> PAGEREF _Toc167631318 \h </w:instrText>
        </w:r>
        <w:r w:rsidR="000E47EA">
          <w:rPr>
            <w:noProof/>
            <w:webHidden/>
          </w:rPr>
        </w:r>
        <w:r w:rsidR="000E47EA">
          <w:rPr>
            <w:noProof/>
            <w:webHidden/>
          </w:rPr>
          <w:fldChar w:fldCharType="separate"/>
        </w:r>
        <w:r w:rsidR="000E47EA">
          <w:rPr>
            <w:noProof/>
            <w:webHidden/>
          </w:rPr>
          <w:t>48</w:t>
        </w:r>
        <w:r w:rsidR="000E47EA">
          <w:rPr>
            <w:noProof/>
            <w:webHidden/>
          </w:rPr>
          <w:fldChar w:fldCharType="end"/>
        </w:r>
      </w:hyperlink>
    </w:p>
    <w:p w14:paraId="737AC4EF" w14:textId="06117872"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19" w:history="1">
        <w:r w:rsidR="000E47EA" w:rsidRPr="00C3055C">
          <w:rPr>
            <w:rStyle w:val="Hyperlink"/>
            <w:noProof/>
          </w:rPr>
          <w:t>3.5.8 Use case “Xem bài viết”</w:t>
        </w:r>
        <w:r w:rsidR="000E47EA">
          <w:rPr>
            <w:noProof/>
            <w:webHidden/>
          </w:rPr>
          <w:tab/>
        </w:r>
        <w:r w:rsidR="000E47EA">
          <w:rPr>
            <w:noProof/>
            <w:webHidden/>
          </w:rPr>
          <w:fldChar w:fldCharType="begin"/>
        </w:r>
        <w:r w:rsidR="000E47EA">
          <w:rPr>
            <w:noProof/>
            <w:webHidden/>
          </w:rPr>
          <w:instrText xml:space="preserve"> PAGEREF _Toc167631319 \h </w:instrText>
        </w:r>
        <w:r w:rsidR="000E47EA">
          <w:rPr>
            <w:noProof/>
            <w:webHidden/>
          </w:rPr>
        </w:r>
        <w:r w:rsidR="000E47EA">
          <w:rPr>
            <w:noProof/>
            <w:webHidden/>
          </w:rPr>
          <w:fldChar w:fldCharType="separate"/>
        </w:r>
        <w:r w:rsidR="000E47EA">
          <w:rPr>
            <w:noProof/>
            <w:webHidden/>
          </w:rPr>
          <w:t>50</w:t>
        </w:r>
        <w:r w:rsidR="000E47EA">
          <w:rPr>
            <w:noProof/>
            <w:webHidden/>
          </w:rPr>
          <w:fldChar w:fldCharType="end"/>
        </w:r>
      </w:hyperlink>
    </w:p>
    <w:p w14:paraId="47E20780" w14:textId="62762CE0"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0" w:history="1">
        <w:r w:rsidR="000E47EA" w:rsidRPr="00C3055C">
          <w:rPr>
            <w:rStyle w:val="Hyperlink"/>
            <w:noProof/>
          </w:rPr>
          <w:t>3.5.9 Use case “Quản lý tin nhắn”</w:t>
        </w:r>
        <w:r w:rsidR="000E47EA">
          <w:rPr>
            <w:noProof/>
            <w:webHidden/>
          </w:rPr>
          <w:tab/>
        </w:r>
        <w:r w:rsidR="000E47EA">
          <w:rPr>
            <w:noProof/>
            <w:webHidden/>
          </w:rPr>
          <w:fldChar w:fldCharType="begin"/>
        </w:r>
        <w:r w:rsidR="000E47EA">
          <w:rPr>
            <w:noProof/>
            <w:webHidden/>
          </w:rPr>
          <w:instrText xml:space="preserve"> PAGEREF _Toc167631320 \h </w:instrText>
        </w:r>
        <w:r w:rsidR="000E47EA">
          <w:rPr>
            <w:noProof/>
            <w:webHidden/>
          </w:rPr>
        </w:r>
        <w:r w:rsidR="000E47EA">
          <w:rPr>
            <w:noProof/>
            <w:webHidden/>
          </w:rPr>
          <w:fldChar w:fldCharType="separate"/>
        </w:r>
        <w:r w:rsidR="000E47EA">
          <w:rPr>
            <w:noProof/>
            <w:webHidden/>
          </w:rPr>
          <w:t>51</w:t>
        </w:r>
        <w:r w:rsidR="000E47EA">
          <w:rPr>
            <w:noProof/>
            <w:webHidden/>
          </w:rPr>
          <w:fldChar w:fldCharType="end"/>
        </w:r>
      </w:hyperlink>
    </w:p>
    <w:p w14:paraId="45468AF2" w14:textId="0F2C31F4"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1" w:history="1">
        <w:r w:rsidR="000E47EA" w:rsidRPr="00C3055C">
          <w:rPr>
            <w:rStyle w:val="Hyperlink"/>
            <w:noProof/>
          </w:rPr>
          <w:t>3.5.10 Use case “Quản lý người dùng”</w:t>
        </w:r>
        <w:r w:rsidR="000E47EA">
          <w:rPr>
            <w:noProof/>
            <w:webHidden/>
          </w:rPr>
          <w:tab/>
        </w:r>
        <w:r w:rsidR="000E47EA">
          <w:rPr>
            <w:noProof/>
            <w:webHidden/>
          </w:rPr>
          <w:fldChar w:fldCharType="begin"/>
        </w:r>
        <w:r w:rsidR="000E47EA">
          <w:rPr>
            <w:noProof/>
            <w:webHidden/>
          </w:rPr>
          <w:instrText xml:space="preserve"> PAGEREF _Toc167631321 \h </w:instrText>
        </w:r>
        <w:r w:rsidR="000E47EA">
          <w:rPr>
            <w:noProof/>
            <w:webHidden/>
          </w:rPr>
        </w:r>
        <w:r w:rsidR="000E47EA">
          <w:rPr>
            <w:noProof/>
            <w:webHidden/>
          </w:rPr>
          <w:fldChar w:fldCharType="separate"/>
        </w:r>
        <w:r w:rsidR="000E47EA">
          <w:rPr>
            <w:noProof/>
            <w:webHidden/>
          </w:rPr>
          <w:t>53</w:t>
        </w:r>
        <w:r w:rsidR="000E47EA">
          <w:rPr>
            <w:noProof/>
            <w:webHidden/>
          </w:rPr>
          <w:fldChar w:fldCharType="end"/>
        </w:r>
      </w:hyperlink>
    </w:p>
    <w:p w14:paraId="3E4D50C3" w14:textId="6180E5C1"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22" w:history="1">
        <w:r w:rsidR="000E47EA" w:rsidRPr="00C3055C">
          <w:rPr>
            <w:rStyle w:val="Hyperlink"/>
            <w:noProof/>
          </w:rPr>
          <w:t>3.6. Mô hình hóa CSDL</w:t>
        </w:r>
        <w:r w:rsidR="000E47EA">
          <w:rPr>
            <w:noProof/>
            <w:webHidden/>
          </w:rPr>
          <w:tab/>
        </w:r>
        <w:r w:rsidR="000E47EA">
          <w:rPr>
            <w:noProof/>
            <w:webHidden/>
          </w:rPr>
          <w:fldChar w:fldCharType="begin"/>
        </w:r>
        <w:r w:rsidR="000E47EA">
          <w:rPr>
            <w:noProof/>
            <w:webHidden/>
          </w:rPr>
          <w:instrText xml:space="preserve"> PAGEREF _Toc167631322 \h </w:instrText>
        </w:r>
        <w:r w:rsidR="000E47EA">
          <w:rPr>
            <w:noProof/>
            <w:webHidden/>
          </w:rPr>
        </w:r>
        <w:r w:rsidR="000E47EA">
          <w:rPr>
            <w:noProof/>
            <w:webHidden/>
          </w:rPr>
          <w:fldChar w:fldCharType="separate"/>
        </w:r>
        <w:r w:rsidR="000E47EA">
          <w:rPr>
            <w:noProof/>
            <w:webHidden/>
          </w:rPr>
          <w:t>55</w:t>
        </w:r>
        <w:r w:rsidR="000E47EA">
          <w:rPr>
            <w:noProof/>
            <w:webHidden/>
          </w:rPr>
          <w:fldChar w:fldCharType="end"/>
        </w:r>
      </w:hyperlink>
    </w:p>
    <w:p w14:paraId="3720236E" w14:textId="21500D10"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3" w:history="1">
        <w:r w:rsidR="000E47EA" w:rsidRPr="00C3055C">
          <w:rPr>
            <w:rStyle w:val="Hyperlink"/>
            <w:rFonts w:cs="Times New Roman"/>
            <w:noProof/>
          </w:rPr>
          <w:t>3.6.1</w:t>
        </w:r>
        <w:r w:rsidR="000E47EA" w:rsidRPr="00C3055C">
          <w:rPr>
            <w:rStyle w:val="Hyperlink"/>
            <w:rFonts w:eastAsia="Arial" w:cs="Times New Roman"/>
            <w:noProof/>
          </w:rPr>
          <w:t xml:space="preserve"> </w:t>
        </w:r>
        <w:r w:rsidR="000E47EA" w:rsidRPr="00C3055C">
          <w:rPr>
            <w:rStyle w:val="Hyperlink"/>
            <w:rFonts w:cs="Times New Roman"/>
            <w:noProof/>
          </w:rPr>
          <w:t>Các yêu cầu về dữ liệu</w:t>
        </w:r>
        <w:r w:rsidR="000E47EA">
          <w:rPr>
            <w:noProof/>
            <w:webHidden/>
          </w:rPr>
          <w:tab/>
        </w:r>
        <w:r w:rsidR="000E47EA">
          <w:rPr>
            <w:noProof/>
            <w:webHidden/>
          </w:rPr>
          <w:fldChar w:fldCharType="begin"/>
        </w:r>
        <w:r w:rsidR="000E47EA">
          <w:rPr>
            <w:noProof/>
            <w:webHidden/>
          </w:rPr>
          <w:instrText xml:space="preserve"> PAGEREF _Toc167631323 \h </w:instrText>
        </w:r>
        <w:r w:rsidR="000E47EA">
          <w:rPr>
            <w:noProof/>
            <w:webHidden/>
          </w:rPr>
        </w:r>
        <w:r w:rsidR="000E47EA">
          <w:rPr>
            <w:noProof/>
            <w:webHidden/>
          </w:rPr>
          <w:fldChar w:fldCharType="separate"/>
        </w:r>
        <w:r w:rsidR="000E47EA">
          <w:rPr>
            <w:noProof/>
            <w:webHidden/>
          </w:rPr>
          <w:t>55</w:t>
        </w:r>
        <w:r w:rsidR="000E47EA">
          <w:rPr>
            <w:noProof/>
            <w:webHidden/>
          </w:rPr>
          <w:fldChar w:fldCharType="end"/>
        </w:r>
      </w:hyperlink>
    </w:p>
    <w:p w14:paraId="66FBFD96" w14:textId="218326E6"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4" w:history="1">
        <w:r w:rsidR="000E47EA" w:rsidRPr="00C3055C">
          <w:rPr>
            <w:rStyle w:val="Hyperlink"/>
            <w:rFonts w:cs="Times New Roman"/>
            <w:noProof/>
          </w:rPr>
          <w:t>3.6.2</w:t>
        </w:r>
        <w:r w:rsidR="000E47EA" w:rsidRPr="00C3055C">
          <w:rPr>
            <w:rStyle w:val="Hyperlink"/>
            <w:rFonts w:eastAsia="Arial" w:cs="Times New Roman"/>
            <w:noProof/>
          </w:rPr>
          <w:t xml:space="preserve"> </w:t>
        </w:r>
        <w:r w:rsidR="000E47EA" w:rsidRPr="00C3055C">
          <w:rPr>
            <w:rStyle w:val="Hyperlink"/>
            <w:rFonts w:cs="Times New Roman"/>
            <w:noProof/>
          </w:rPr>
          <w:t>Biểu đồ thực thể liên kết</w:t>
        </w:r>
        <w:r w:rsidR="000E47EA">
          <w:rPr>
            <w:noProof/>
            <w:webHidden/>
          </w:rPr>
          <w:tab/>
        </w:r>
        <w:r w:rsidR="000E47EA">
          <w:rPr>
            <w:noProof/>
            <w:webHidden/>
          </w:rPr>
          <w:fldChar w:fldCharType="begin"/>
        </w:r>
        <w:r w:rsidR="000E47EA">
          <w:rPr>
            <w:noProof/>
            <w:webHidden/>
          </w:rPr>
          <w:instrText xml:space="preserve"> PAGEREF _Toc167631324 \h </w:instrText>
        </w:r>
        <w:r w:rsidR="000E47EA">
          <w:rPr>
            <w:noProof/>
            <w:webHidden/>
          </w:rPr>
        </w:r>
        <w:r w:rsidR="000E47EA">
          <w:rPr>
            <w:noProof/>
            <w:webHidden/>
          </w:rPr>
          <w:fldChar w:fldCharType="separate"/>
        </w:r>
        <w:r w:rsidR="000E47EA">
          <w:rPr>
            <w:noProof/>
            <w:webHidden/>
          </w:rPr>
          <w:t>55</w:t>
        </w:r>
        <w:r w:rsidR="000E47EA">
          <w:rPr>
            <w:noProof/>
            <w:webHidden/>
          </w:rPr>
          <w:fldChar w:fldCharType="end"/>
        </w:r>
      </w:hyperlink>
    </w:p>
    <w:p w14:paraId="6C3C6065" w14:textId="672CF2BC"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5" w:history="1">
        <w:r w:rsidR="000E47EA" w:rsidRPr="00C3055C">
          <w:rPr>
            <w:rStyle w:val="Hyperlink"/>
            <w:noProof/>
          </w:rPr>
          <w:t>3.6.3</w:t>
        </w:r>
        <w:r w:rsidR="000E47EA" w:rsidRPr="00C3055C">
          <w:rPr>
            <w:rStyle w:val="Hyperlink"/>
            <w:rFonts w:eastAsia="Arial"/>
            <w:noProof/>
          </w:rPr>
          <w:t xml:space="preserve"> </w:t>
        </w:r>
        <w:r w:rsidR="000E47EA" w:rsidRPr="00C3055C">
          <w:rPr>
            <w:rStyle w:val="Hyperlink"/>
            <w:noProof/>
          </w:rPr>
          <w:t>Mô tả chi tiết các bảng</w:t>
        </w:r>
        <w:r w:rsidR="000E47EA">
          <w:rPr>
            <w:noProof/>
            <w:webHidden/>
          </w:rPr>
          <w:tab/>
        </w:r>
        <w:r w:rsidR="000E47EA">
          <w:rPr>
            <w:noProof/>
            <w:webHidden/>
          </w:rPr>
          <w:fldChar w:fldCharType="begin"/>
        </w:r>
        <w:r w:rsidR="000E47EA">
          <w:rPr>
            <w:noProof/>
            <w:webHidden/>
          </w:rPr>
          <w:instrText xml:space="preserve"> PAGEREF _Toc167631325 \h </w:instrText>
        </w:r>
        <w:r w:rsidR="000E47EA">
          <w:rPr>
            <w:noProof/>
            <w:webHidden/>
          </w:rPr>
        </w:r>
        <w:r w:rsidR="000E47EA">
          <w:rPr>
            <w:noProof/>
            <w:webHidden/>
          </w:rPr>
          <w:fldChar w:fldCharType="separate"/>
        </w:r>
        <w:r w:rsidR="000E47EA">
          <w:rPr>
            <w:noProof/>
            <w:webHidden/>
          </w:rPr>
          <w:t>56</w:t>
        </w:r>
        <w:r w:rsidR="000E47EA">
          <w:rPr>
            <w:noProof/>
            <w:webHidden/>
          </w:rPr>
          <w:fldChar w:fldCharType="end"/>
        </w:r>
      </w:hyperlink>
    </w:p>
    <w:p w14:paraId="634AFB06" w14:textId="4893ED03" w:rsidR="000E47EA" w:rsidRDefault="00000000">
      <w:pPr>
        <w:pStyle w:val="TOC1"/>
        <w:tabs>
          <w:tab w:val="left" w:pos="1960"/>
          <w:tab w:val="right" w:leader="dot" w:pos="8777"/>
        </w:tabs>
        <w:rPr>
          <w:rFonts w:asciiTheme="minorHAnsi" w:eastAsiaTheme="minorEastAsia" w:hAnsiTheme="minorHAnsi" w:cstheme="minorBidi"/>
          <w:noProof/>
          <w:color w:val="auto"/>
          <w:kern w:val="2"/>
          <w:sz w:val="22"/>
          <w14:ligatures w14:val="standardContextual"/>
        </w:rPr>
      </w:pPr>
      <w:hyperlink w:anchor="_Toc167631326" w:history="1">
        <w:r w:rsidR="000E47EA" w:rsidRPr="00C3055C">
          <w:rPr>
            <w:rStyle w:val="Hyperlink"/>
            <w:noProof/>
          </w:rPr>
          <w:t>CHƯƠNG 4:</w:t>
        </w:r>
        <w:r w:rsidR="000E47EA">
          <w:rPr>
            <w:rFonts w:asciiTheme="minorHAnsi" w:eastAsiaTheme="minorEastAsia" w:hAnsiTheme="minorHAnsi" w:cstheme="minorBidi"/>
            <w:noProof/>
            <w:color w:val="auto"/>
            <w:kern w:val="2"/>
            <w:sz w:val="22"/>
            <w14:ligatures w14:val="standardContextual"/>
          </w:rPr>
          <w:tab/>
        </w:r>
        <w:r w:rsidR="000E47EA" w:rsidRPr="00C3055C">
          <w:rPr>
            <w:rStyle w:val="Hyperlink"/>
            <w:noProof/>
          </w:rPr>
          <w:t>CÀI ĐẶT CHƯƠNG TRÌNH</w:t>
        </w:r>
        <w:r w:rsidR="000E47EA">
          <w:rPr>
            <w:noProof/>
            <w:webHidden/>
          </w:rPr>
          <w:tab/>
        </w:r>
        <w:r w:rsidR="000E47EA">
          <w:rPr>
            <w:noProof/>
            <w:webHidden/>
          </w:rPr>
          <w:fldChar w:fldCharType="begin"/>
        </w:r>
        <w:r w:rsidR="000E47EA">
          <w:rPr>
            <w:noProof/>
            <w:webHidden/>
          </w:rPr>
          <w:instrText xml:space="preserve"> PAGEREF _Toc167631326 \h </w:instrText>
        </w:r>
        <w:r w:rsidR="000E47EA">
          <w:rPr>
            <w:noProof/>
            <w:webHidden/>
          </w:rPr>
        </w:r>
        <w:r w:rsidR="000E47EA">
          <w:rPr>
            <w:noProof/>
            <w:webHidden/>
          </w:rPr>
          <w:fldChar w:fldCharType="separate"/>
        </w:r>
        <w:r w:rsidR="000E47EA">
          <w:rPr>
            <w:noProof/>
            <w:webHidden/>
          </w:rPr>
          <w:t>64</w:t>
        </w:r>
        <w:r w:rsidR="000E47EA">
          <w:rPr>
            <w:noProof/>
            <w:webHidden/>
          </w:rPr>
          <w:fldChar w:fldCharType="end"/>
        </w:r>
      </w:hyperlink>
    </w:p>
    <w:p w14:paraId="4E8D0A97" w14:textId="6AD1220E"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27" w:history="1">
        <w:r w:rsidR="000E47EA" w:rsidRPr="00C3055C">
          <w:rPr>
            <w:rStyle w:val="Hyperlink"/>
            <w:noProof/>
          </w:rPr>
          <w:t>4.1 Giao diện hệ thống</w:t>
        </w:r>
        <w:r w:rsidR="000E47EA">
          <w:rPr>
            <w:noProof/>
            <w:webHidden/>
          </w:rPr>
          <w:tab/>
        </w:r>
        <w:r w:rsidR="000E47EA">
          <w:rPr>
            <w:noProof/>
            <w:webHidden/>
          </w:rPr>
          <w:fldChar w:fldCharType="begin"/>
        </w:r>
        <w:r w:rsidR="000E47EA">
          <w:rPr>
            <w:noProof/>
            <w:webHidden/>
          </w:rPr>
          <w:instrText xml:space="preserve"> PAGEREF _Toc167631327 \h </w:instrText>
        </w:r>
        <w:r w:rsidR="000E47EA">
          <w:rPr>
            <w:noProof/>
            <w:webHidden/>
          </w:rPr>
        </w:r>
        <w:r w:rsidR="000E47EA">
          <w:rPr>
            <w:noProof/>
            <w:webHidden/>
          </w:rPr>
          <w:fldChar w:fldCharType="separate"/>
        </w:r>
        <w:r w:rsidR="000E47EA">
          <w:rPr>
            <w:noProof/>
            <w:webHidden/>
          </w:rPr>
          <w:t>64</w:t>
        </w:r>
        <w:r w:rsidR="000E47EA">
          <w:rPr>
            <w:noProof/>
            <w:webHidden/>
          </w:rPr>
          <w:fldChar w:fldCharType="end"/>
        </w:r>
      </w:hyperlink>
    </w:p>
    <w:p w14:paraId="13DC34E6" w14:textId="6C73FCBF"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8" w:history="1">
        <w:r w:rsidR="000E47EA" w:rsidRPr="00C3055C">
          <w:rPr>
            <w:rStyle w:val="Hyperlink"/>
            <w:rFonts w:cs="Times New Roman"/>
            <w:noProof/>
          </w:rPr>
          <w:t>4.1.1 Giao diện người dùng</w:t>
        </w:r>
        <w:r w:rsidR="000E47EA">
          <w:rPr>
            <w:noProof/>
            <w:webHidden/>
          </w:rPr>
          <w:tab/>
        </w:r>
        <w:r w:rsidR="000E47EA">
          <w:rPr>
            <w:noProof/>
            <w:webHidden/>
          </w:rPr>
          <w:fldChar w:fldCharType="begin"/>
        </w:r>
        <w:r w:rsidR="000E47EA">
          <w:rPr>
            <w:noProof/>
            <w:webHidden/>
          </w:rPr>
          <w:instrText xml:space="preserve"> PAGEREF _Toc167631328 \h </w:instrText>
        </w:r>
        <w:r w:rsidR="000E47EA">
          <w:rPr>
            <w:noProof/>
            <w:webHidden/>
          </w:rPr>
        </w:r>
        <w:r w:rsidR="000E47EA">
          <w:rPr>
            <w:noProof/>
            <w:webHidden/>
          </w:rPr>
          <w:fldChar w:fldCharType="separate"/>
        </w:r>
        <w:r w:rsidR="000E47EA">
          <w:rPr>
            <w:noProof/>
            <w:webHidden/>
          </w:rPr>
          <w:t>64</w:t>
        </w:r>
        <w:r w:rsidR="000E47EA">
          <w:rPr>
            <w:noProof/>
            <w:webHidden/>
          </w:rPr>
          <w:fldChar w:fldCharType="end"/>
        </w:r>
      </w:hyperlink>
    </w:p>
    <w:p w14:paraId="01E62091" w14:textId="15670872"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29" w:history="1">
        <w:r w:rsidR="000E47EA" w:rsidRPr="00C3055C">
          <w:rPr>
            <w:rStyle w:val="Hyperlink"/>
            <w:rFonts w:cs="Times New Roman"/>
            <w:noProof/>
          </w:rPr>
          <w:t>4.1.2 Giao diện quản trị viên</w:t>
        </w:r>
        <w:r w:rsidR="000E47EA">
          <w:rPr>
            <w:noProof/>
            <w:webHidden/>
          </w:rPr>
          <w:tab/>
        </w:r>
        <w:r w:rsidR="000E47EA">
          <w:rPr>
            <w:noProof/>
            <w:webHidden/>
          </w:rPr>
          <w:fldChar w:fldCharType="begin"/>
        </w:r>
        <w:r w:rsidR="000E47EA">
          <w:rPr>
            <w:noProof/>
            <w:webHidden/>
          </w:rPr>
          <w:instrText xml:space="preserve"> PAGEREF _Toc167631329 \h </w:instrText>
        </w:r>
        <w:r w:rsidR="000E47EA">
          <w:rPr>
            <w:noProof/>
            <w:webHidden/>
          </w:rPr>
        </w:r>
        <w:r w:rsidR="000E47EA">
          <w:rPr>
            <w:noProof/>
            <w:webHidden/>
          </w:rPr>
          <w:fldChar w:fldCharType="separate"/>
        </w:r>
        <w:r w:rsidR="000E47EA">
          <w:rPr>
            <w:noProof/>
            <w:webHidden/>
          </w:rPr>
          <w:t>68</w:t>
        </w:r>
        <w:r w:rsidR="000E47EA">
          <w:rPr>
            <w:noProof/>
            <w:webHidden/>
          </w:rPr>
          <w:fldChar w:fldCharType="end"/>
        </w:r>
      </w:hyperlink>
    </w:p>
    <w:p w14:paraId="747C1950" w14:textId="58D0EDB6"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30" w:history="1">
        <w:r w:rsidR="000E47EA" w:rsidRPr="00C3055C">
          <w:rPr>
            <w:rStyle w:val="Hyperlink"/>
            <w:noProof/>
          </w:rPr>
          <w:t>4.2 Kiểm thử hệ thống</w:t>
        </w:r>
        <w:r w:rsidR="000E47EA">
          <w:rPr>
            <w:noProof/>
            <w:webHidden/>
          </w:rPr>
          <w:tab/>
        </w:r>
        <w:r w:rsidR="000E47EA">
          <w:rPr>
            <w:noProof/>
            <w:webHidden/>
          </w:rPr>
          <w:fldChar w:fldCharType="begin"/>
        </w:r>
        <w:r w:rsidR="000E47EA">
          <w:rPr>
            <w:noProof/>
            <w:webHidden/>
          </w:rPr>
          <w:instrText xml:space="preserve"> PAGEREF _Toc167631330 \h </w:instrText>
        </w:r>
        <w:r w:rsidR="000E47EA">
          <w:rPr>
            <w:noProof/>
            <w:webHidden/>
          </w:rPr>
        </w:r>
        <w:r w:rsidR="000E47EA">
          <w:rPr>
            <w:noProof/>
            <w:webHidden/>
          </w:rPr>
          <w:fldChar w:fldCharType="separate"/>
        </w:r>
        <w:r w:rsidR="000E47EA">
          <w:rPr>
            <w:noProof/>
            <w:webHidden/>
          </w:rPr>
          <w:t>71</w:t>
        </w:r>
        <w:r w:rsidR="000E47EA">
          <w:rPr>
            <w:noProof/>
            <w:webHidden/>
          </w:rPr>
          <w:fldChar w:fldCharType="end"/>
        </w:r>
      </w:hyperlink>
    </w:p>
    <w:p w14:paraId="57E40C92" w14:textId="4A3E4A43"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31" w:history="1">
        <w:r w:rsidR="000E47EA" w:rsidRPr="00C3055C">
          <w:rPr>
            <w:rStyle w:val="Hyperlink"/>
            <w:rFonts w:cs="Times New Roman"/>
            <w:noProof/>
          </w:rPr>
          <w:t>4.2.1 Lịch trình công việc</w:t>
        </w:r>
        <w:r w:rsidR="000E47EA">
          <w:rPr>
            <w:noProof/>
            <w:webHidden/>
          </w:rPr>
          <w:tab/>
        </w:r>
        <w:r w:rsidR="000E47EA">
          <w:rPr>
            <w:noProof/>
            <w:webHidden/>
          </w:rPr>
          <w:fldChar w:fldCharType="begin"/>
        </w:r>
        <w:r w:rsidR="000E47EA">
          <w:rPr>
            <w:noProof/>
            <w:webHidden/>
          </w:rPr>
          <w:instrText xml:space="preserve"> PAGEREF _Toc167631331 \h </w:instrText>
        </w:r>
        <w:r w:rsidR="000E47EA">
          <w:rPr>
            <w:noProof/>
            <w:webHidden/>
          </w:rPr>
        </w:r>
        <w:r w:rsidR="000E47EA">
          <w:rPr>
            <w:noProof/>
            <w:webHidden/>
          </w:rPr>
          <w:fldChar w:fldCharType="separate"/>
        </w:r>
        <w:r w:rsidR="000E47EA">
          <w:rPr>
            <w:noProof/>
            <w:webHidden/>
          </w:rPr>
          <w:t>71</w:t>
        </w:r>
        <w:r w:rsidR="000E47EA">
          <w:rPr>
            <w:noProof/>
            <w:webHidden/>
          </w:rPr>
          <w:fldChar w:fldCharType="end"/>
        </w:r>
      </w:hyperlink>
    </w:p>
    <w:p w14:paraId="62C32D34" w14:textId="4CC12404" w:rsidR="000E47EA" w:rsidRDefault="00000000">
      <w:pPr>
        <w:pStyle w:val="TOC3"/>
        <w:tabs>
          <w:tab w:val="right" w:leader="dot" w:pos="8777"/>
        </w:tabs>
        <w:rPr>
          <w:rFonts w:asciiTheme="minorHAnsi" w:eastAsiaTheme="minorEastAsia" w:hAnsiTheme="minorHAnsi" w:cstheme="minorBidi"/>
          <w:iCs w:val="0"/>
          <w:noProof/>
          <w:color w:val="auto"/>
          <w:kern w:val="2"/>
          <w:sz w:val="22"/>
          <w:szCs w:val="22"/>
          <w14:ligatures w14:val="standardContextual"/>
        </w:rPr>
      </w:pPr>
      <w:hyperlink w:anchor="_Toc167631332" w:history="1">
        <w:r w:rsidR="000E47EA" w:rsidRPr="00C3055C">
          <w:rPr>
            <w:rStyle w:val="Hyperlink"/>
            <w:rFonts w:cs="Times New Roman"/>
            <w:noProof/>
          </w:rPr>
          <w:t>4.2.2 Môi trường kiểm thử</w:t>
        </w:r>
        <w:r w:rsidR="000E47EA">
          <w:rPr>
            <w:noProof/>
            <w:webHidden/>
          </w:rPr>
          <w:tab/>
        </w:r>
        <w:r w:rsidR="000E47EA">
          <w:rPr>
            <w:noProof/>
            <w:webHidden/>
          </w:rPr>
          <w:fldChar w:fldCharType="begin"/>
        </w:r>
        <w:r w:rsidR="000E47EA">
          <w:rPr>
            <w:noProof/>
            <w:webHidden/>
          </w:rPr>
          <w:instrText xml:space="preserve"> PAGEREF _Toc167631332 \h </w:instrText>
        </w:r>
        <w:r w:rsidR="000E47EA">
          <w:rPr>
            <w:noProof/>
            <w:webHidden/>
          </w:rPr>
        </w:r>
        <w:r w:rsidR="000E47EA">
          <w:rPr>
            <w:noProof/>
            <w:webHidden/>
          </w:rPr>
          <w:fldChar w:fldCharType="separate"/>
        </w:r>
        <w:r w:rsidR="000E47EA">
          <w:rPr>
            <w:noProof/>
            <w:webHidden/>
          </w:rPr>
          <w:t>71</w:t>
        </w:r>
        <w:r w:rsidR="000E47EA">
          <w:rPr>
            <w:noProof/>
            <w:webHidden/>
          </w:rPr>
          <w:fldChar w:fldCharType="end"/>
        </w:r>
      </w:hyperlink>
    </w:p>
    <w:p w14:paraId="74AA20DE" w14:textId="1F16BBDF" w:rsidR="000E47EA" w:rsidRDefault="00000000">
      <w:pPr>
        <w:pStyle w:val="TOC1"/>
        <w:tabs>
          <w:tab w:val="right" w:leader="dot" w:pos="8777"/>
        </w:tabs>
        <w:rPr>
          <w:rFonts w:asciiTheme="minorHAnsi" w:eastAsiaTheme="minorEastAsia" w:hAnsiTheme="minorHAnsi" w:cstheme="minorBidi"/>
          <w:noProof/>
          <w:color w:val="auto"/>
          <w:kern w:val="2"/>
          <w:sz w:val="22"/>
          <w14:ligatures w14:val="standardContextual"/>
        </w:rPr>
      </w:pPr>
      <w:hyperlink w:anchor="_Toc167631333" w:history="1">
        <w:r w:rsidR="000E47EA" w:rsidRPr="00C3055C">
          <w:rPr>
            <w:rStyle w:val="Hyperlink"/>
            <w:rFonts w:eastAsia="Calibri"/>
            <w:noProof/>
          </w:rPr>
          <w:t>KẾT LUẬN VÀ BÀI HỌC KINH NGHIỆM</w:t>
        </w:r>
        <w:r w:rsidR="000E47EA">
          <w:rPr>
            <w:noProof/>
            <w:webHidden/>
          </w:rPr>
          <w:tab/>
        </w:r>
        <w:r w:rsidR="000E47EA">
          <w:rPr>
            <w:noProof/>
            <w:webHidden/>
          </w:rPr>
          <w:fldChar w:fldCharType="begin"/>
        </w:r>
        <w:r w:rsidR="000E47EA">
          <w:rPr>
            <w:noProof/>
            <w:webHidden/>
          </w:rPr>
          <w:instrText xml:space="preserve"> PAGEREF _Toc167631333 \h </w:instrText>
        </w:r>
        <w:r w:rsidR="000E47EA">
          <w:rPr>
            <w:noProof/>
            <w:webHidden/>
          </w:rPr>
        </w:r>
        <w:r w:rsidR="000E47EA">
          <w:rPr>
            <w:noProof/>
            <w:webHidden/>
          </w:rPr>
          <w:fldChar w:fldCharType="separate"/>
        </w:r>
        <w:r w:rsidR="000E47EA">
          <w:rPr>
            <w:noProof/>
            <w:webHidden/>
          </w:rPr>
          <w:t>77</w:t>
        </w:r>
        <w:r w:rsidR="000E47EA">
          <w:rPr>
            <w:noProof/>
            <w:webHidden/>
          </w:rPr>
          <w:fldChar w:fldCharType="end"/>
        </w:r>
      </w:hyperlink>
    </w:p>
    <w:p w14:paraId="3DBBE3F4" w14:textId="092B0689"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34" w:history="1">
        <w:r w:rsidR="000E47EA" w:rsidRPr="00C3055C">
          <w:rPr>
            <w:rStyle w:val="Hyperlink"/>
            <w:rFonts w:eastAsia="Calibri"/>
            <w:noProof/>
          </w:rPr>
          <w:t>1. Kết quả đạt được</w:t>
        </w:r>
        <w:r w:rsidR="000E47EA">
          <w:rPr>
            <w:noProof/>
            <w:webHidden/>
          </w:rPr>
          <w:tab/>
        </w:r>
        <w:r w:rsidR="000E47EA">
          <w:rPr>
            <w:noProof/>
            <w:webHidden/>
          </w:rPr>
          <w:fldChar w:fldCharType="begin"/>
        </w:r>
        <w:r w:rsidR="000E47EA">
          <w:rPr>
            <w:noProof/>
            <w:webHidden/>
          </w:rPr>
          <w:instrText xml:space="preserve"> PAGEREF _Toc167631334 \h </w:instrText>
        </w:r>
        <w:r w:rsidR="000E47EA">
          <w:rPr>
            <w:noProof/>
            <w:webHidden/>
          </w:rPr>
        </w:r>
        <w:r w:rsidR="000E47EA">
          <w:rPr>
            <w:noProof/>
            <w:webHidden/>
          </w:rPr>
          <w:fldChar w:fldCharType="separate"/>
        </w:r>
        <w:r w:rsidR="000E47EA">
          <w:rPr>
            <w:noProof/>
            <w:webHidden/>
          </w:rPr>
          <w:t>77</w:t>
        </w:r>
        <w:r w:rsidR="000E47EA">
          <w:rPr>
            <w:noProof/>
            <w:webHidden/>
          </w:rPr>
          <w:fldChar w:fldCharType="end"/>
        </w:r>
      </w:hyperlink>
    </w:p>
    <w:p w14:paraId="6C24D27E" w14:textId="102C3CCC"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35" w:history="1">
        <w:r w:rsidR="000E47EA" w:rsidRPr="00C3055C">
          <w:rPr>
            <w:rStyle w:val="Hyperlink"/>
            <w:rFonts w:eastAsia="Calibri"/>
            <w:noProof/>
          </w:rPr>
          <w:t>2. Hạn chế</w:t>
        </w:r>
        <w:r w:rsidR="000E47EA">
          <w:rPr>
            <w:noProof/>
            <w:webHidden/>
          </w:rPr>
          <w:tab/>
        </w:r>
        <w:r w:rsidR="000E47EA">
          <w:rPr>
            <w:noProof/>
            <w:webHidden/>
          </w:rPr>
          <w:fldChar w:fldCharType="begin"/>
        </w:r>
        <w:r w:rsidR="000E47EA">
          <w:rPr>
            <w:noProof/>
            <w:webHidden/>
          </w:rPr>
          <w:instrText xml:space="preserve"> PAGEREF _Toc167631335 \h </w:instrText>
        </w:r>
        <w:r w:rsidR="000E47EA">
          <w:rPr>
            <w:noProof/>
            <w:webHidden/>
          </w:rPr>
        </w:r>
        <w:r w:rsidR="000E47EA">
          <w:rPr>
            <w:noProof/>
            <w:webHidden/>
          </w:rPr>
          <w:fldChar w:fldCharType="separate"/>
        </w:r>
        <w:r w:rsidR="000E47EA">
          <w:rPr>
            <w:noProof/>
            <w:webHidden/>
          </w:rPr>
          <w:t>77</w:t>
        </w:r>
        <w:r w:rsidR="000E47EA">
          <w:rPr>
            <w:noProof/>
            <w:webHidden/>
          </w:rPr>
          <w:fldChar w:fldCharType="end"/>
        </w:r>
      </w:hyperlink>
    </w:p>
    <w:p w14:paraId="5BAC1738" w14:textId="2217B0E0" w:rsidR="000E47EA" w:rsidRDefault="00000000">
      <w:pPr>
        <w:pStyle w:val="TOC2"/>
        <w:tabs>
          <w:tab w:val="right" w:leader="dot" w:pos="8777"/>
        </w:tabs>
        <w:rPr>
          <w:rFonts w:asciiTheme="minorHAnsi" w:eastAsiaTheme="minorEastAsia" w:hAnsiTheme="minorHAnsi" w:cstheme="minorBidi"/>
          <w:noProof/>
          <w:color w:val="auto"/>
          <w:kern w:val="2"/>
          <w:sz w:val="22"/>
          <w14:ligatures w14:val="standardContextual"/>
        </w:rPr>
      </w:pPr>
      <w:hyperlink w:anchor="_Toc167631336" w:history="1">
        <w:r w:rsidR="000E47EA" w:rsidRPr="00C3055C">
          <w:rPr>
            <w:rStyle w:val="Hyperlink"/>
            <w:rFonts w:eastAsia="Calibri"/>
            <w:noProof/>
          </w:rPr>
          <w:t>3. Hướng phát triển</w:t>
        </w:r>
        <w:r w:rsidR="000E47EA">
          <w:rPr>
            <w:noProof/>
            <w:webHidden/>
          </w:rPr>
          <w:tab/>
        </w:r>
        <w:r w:rsidR="000E47EA">
          <w:rPr>
            <w:noProof/>
            <w:webHidden/>
          </w:rPr>
          <w:fldChar w:fldCharType="begin"/>
        </w:r>
        <w:r w:rsidR="000E47EA">
          <w:rPr>
            <w:noProof/>
            <w:webHidden/>
          </w:rPr>
          <w:instrText xml:space="preserve"> PAGEREF _Toc167631336 \h </w:instrText>
        </w:r>
        <w:r w:rsidR="000E47EA">
          <w:rPr>
            <w:noProof/>
            <w:webHidden/>
          </w:rPr>
        </w:r>
        <w:r w:rsidR="000E47EA">
          <w:rPr>
            <w:noProof/>
            <w:webHidden/>
          </w:rPr>
          <w:fldChar w:fldCharType="separate"/>
        </w:r>
        <w:r w:rsidR="000E47EA">
          <w:rPr>
            <w:noProof/>
            <w:webHidden/>
          </w:rPr>
          <w:t>77</w:t>
        </w:r>
        <w:r w:rsidR="000E47EA">
          <w:rPr>
            <w:noProof/>
            <w:webHidden/>
          </w:rPr>
          <w:fldChar w:fldCharType="end"/>
        </w:r>
      </w:hyperlink>
    </w:p>
    <w:p w14:paraId="7403AB76" w14:textId="1A710D1A" w:rsidR="000E47EA" w:rsidRDefault="00000000">
      <w:pPr>
        <w:pStyle w:val="TOC1"/>
        <w:tabs>
          <w:tab w:val="right" w:leader="dot" w:pos="8777"/>
        </w:tabs>
        <w:rPr>
          <w:rFonts w:asciiTheme="minorHAnsi" w:eastAsiaTheme="minorEastAsia" w:hAnsiTheme="minorHAnsi" w:cstheme="minorBidi"/>
          <w:noProof/>
          <w:color w:val="auto"/>
          <w:kern w:val="2"/>
          <w:sz w:val="22"/>
          <w14:ligatures w14:val="standardContextual"/>
        </w:rPr>
      </w:pPr>
      <w:hyperlink w:anchor="_Toc167631337" w:history="1">
        <w:r w:rsidR="000E47EA" w:rsidRPr="00C3055C">
          <w:rPr>
            <w:rStyle w:val="Hyperlink"/>
            <w:rFonts w:eastAsia="Calibri"/>
            <w:noProof/>
          </w:rPr>
          <w:t>TÀI LIỆU THAM KHẢO</w:t>
        </w:r>
        <w:r w:rsidR="000E47EA">
          <w:rPr>
            <w:noProof/>
            <w:webHidden/>
          </w:rPr>
          <w:tab/>
        </w:r>
        <w:r w:rsidR="000E47EA">
          <w:rPr>
            <w:noProof/>
            <w:webHidden/>
          </w:rPr>
          <w:fldChar w:fldCharType="begin"/>
        </w:r>
        <w:r w:rsidR="000E47EA">
          <w:rPr>
            <w:noProof/>
            <w:webHidden/>
          </w:rPr>
          <w:instrText xml:space="preserve"> PAGEREF _Toc167631337 \h </w:instrText>
        </w:r>
        <w:r w:rsidR="000E47EA">
          <w:rPr>
            <w:noProof/>
            <w:webHidden/>
          </w:rPr>
        </w:r>
        <w:r w:rsidR="000E47EA">
          <w:rPr>
            <w:noProof/>
            <w:webHidden/>
          </w:rPr>
          <w:fldChar w:fldCharType="separate"/>
        </w:r>
        <w:r w:rsidR="000E47EA">
          <w:rPr>
            <w:noProof/>
            <w:webHidden/>
          </w:rPr>
          <w:t>78</w:t>
        </w:r>
        <w:r w:rsidR="000E47EA">
          <w:rPr>
            <w:noProof/>
            <w:webHidden/>
          </w:rPr>
          <w:fldChar w:fldCharType="end"/>
        </w:r>
      </w:hyperlink>
    </w:p>
    <w:p w14:paraId="3E6F55DB" w14:textId="4BD5D231" w:rsidR="00E27435" w:rsidRDefault="00E27435" w:rsidP="00593382">
      <w:pPr>
        <w:tabs>
          <w:tab w:val="right" w:leader="dot" w:pos="8777"/>
        </w:tabs>
        <w:ind w:firstLine="0"/>
        <w:rPr>
          <w:bCs/>
          <w:iCs/>
          <w:caps/>
          <w:szCs w:val="28"/>
        </w:rPr>
      </w:pPr>
      <w:r>
        <w:rPr>
          <w:bCs/>
          <w:iCs/>
          <w:caps/>
          <w:szCs w:val="28"/>
        </w:rPr>
        <w:fldChar w:fldCharType="end"/>
      </w:r>
    </w:p>
    <w:p w14:paraId="59A00073" w14:textId="5C73D43A" w:rsidR="00593382" w:rsidRPr="00E27435" w:rsidRDefault="00E27435" w:rsidP="00E27435">
      <w:pPr>
        <w:spacing w:after="0" w:line="240" w:lineRule="auto"/>
        <w:ind w:left="0" w:right="0" w:firstLine="0"/>
        <w:jc w:val="left"/>
        <w:rPr>
          <w:bCs/>
          <w:iCs/>
          <w:caps/>
          <w:szCs w:val="28"/>
        </w:rPr>
      </w:pPr>
      <w:r>
        <w:rPr>
          <w:bCs/>
          <w:iCs/>
          <w:caps/>
          <w:szCs w:val="28"/>
        </w:rPr>
        <w:br w:type="page"/>
      </w:r>
    </w:p>
    <w:p w14:paraId="4666AEA7" w14:textId="723DFBB4" w:rsidR="006B4EE1" w:rsidRPr="006A46BD" w:rsidRDefault="0030106A" w:rsidP="008960B7">
      <w:pPr>
        <w:pStyle w:val="Heading1"/>
        <w:numPr>
          <w:ilvl w:val="0"/>
          <w:numId w:val="0"/>
        </w:numPr>
        <w:spacing w:line="360" w:lineRule="auto"/>
      </w:pPr>
      <w:bookmarkStart w:id="8" w:name="_Toc167631274"/>
      <w:bookmarkEnd w:id="0"/>
      <w:bookmarkEnd w:id="1"/>
      <w:bookmarkEnd w:id="2"/>
      <w:bookmarkEnd w:id="3"/>
      <w:bookmarkEnd w:id="4"/>
      <w:bookmarkEnd w:id="5"/>
      <w:bookmarkEnd w:id="6"/>
      <w:r w:rsidRPr="006A46BD">
        <w:lastRenderedPageBreak/>
        <w:t>DANH MỤC BẢNG BIỂU</w:t>
      </w:r>
      <w:bookmarkEnd w:id="8"/>
    </w:p>
    <w:p w14:paraId="1A62F820" w14:textId="2918497C" w:rsidR="000F40A7" w:rsidRDefault="00927614">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r w:rsidRPr="006A46BD">
        <w:rPr>
          <w:szCs w:val="28"/>
        </w:rPr>
        <w:fldChar w:fldCharType="begin"/>
      </w:r>
      <w:r w:rsidRPr="006A46BD">
        <w:rPr>
          <w:szCs w:val="28"/>
        </w:rPr>
        <w:instrText xml:space="preserve"> TOC \h \z \c "Bảng" </w:instrText>
      </w:r>
      <w:r w:rsidRPr="006A46BD">
        <w:rPr>
          <w:szCs w:val="28"/>
        </w:rPr>
        <w:fldChar w:fldCharType="separate"/>
      </w:r>
      <w:hyperlink w:anchor="_Toc167628565" w:history="1">
        <w:r w:rsidR="000F40A7" w:rsidRPr="00A758A6">
          <w:rPr>
            <w:rStyle w:val="Hyperlink"/>
            <w:noProof/>
          </w:rPr>
          <w:t>Bảng 3.2 Bảng mô tả chi tiết bảng CommentReaction</w:t>
        </w:r>
        <w:r w:rsidR="000F40A7">
          <w:rPr>
            <w:noProof/>
            <w:webHidden/>
          </w:rPr>
          <w:tab/>
        </w:r>
        <w:r w:rsidR="000F40A7">
          <w:rPr>
            <w:noProof/>
            <w:webHidden/>
          </w:rPr>
          <w:fldChar w:fldCharType="begin"/>
        </w:r>
        <w:r w:rsidR="000F40A7">
          <w:rPr>
            <w:noProof/>
            <w:webHidden/>
          </w:rPr>
          <w:instrText xml:space="preserve"> PAGEREF _Toc167628565 \h </w:instrText>
        </w:r>
        <w:r w:rsidR="000F40A7">
          <w:rPr>
            <w:noProof/>
            <w:webHidden/>
          </w:rPr>
        </w:r>
        <w:r w:rsidR="000F40A7">
          <w:rPr>
            <w:noProof/>
            <w:webHidden/>
          </w:rPr>
          <w:fldChar w:fldCharType="separate"/>
        </w:r>
        <w:r w:rsidR="000F40A7">
          <w:rPr>
            <w:noProof/>
            <w:webHidden/>
          </w:rPr>
          <w:t>56</w:t>
        </w:r>
        <w:r w:rsidR="000F40A7">
          <w:rPr>
            <w:noProof/>
            <w:webHidden/>
          </w:rPr>
          <w:fldChar w:fldCharType="end"/>
        </w:r>
      </w:hyperlink>
    </w:p>
    <w:p w14:paraId="61D5A2CA" w14:textId="0474ABA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6" w:history="1">
        <w:r w:rsidR="000F40A7" w:rsidRPr="00A758A6">
          <w:rPr>
            <w:rStyle w:val="Hyperlink"/>
            <w:noProof/>
          </w:rPr>
          <w:t>Bảng 3.3 Bảng mô tả chi tiết bảng ConversationParticipant</w:t>
        </w:r>
        <w:r w:rsidR="000F40A7">
          <w:rPr>
            <w:noProof/>
            <w:webHidden/>
          </w:rPr>
          <w:tab/>
        </w:r>
        <w:r w:rsidR="000F40A7">
          <w:rPr>
            <w:noProof/>
            <w:webHidden/>
          </w:rPr>
          <w:fldChar w:fldCharType="begin"/>
        </w:r>
        <w:r w:rsidR="000F40A7">
          <w:rPr>
            <w:noProof/>
            <w:webHidden/>
          </w:rPr>
          <w:instrText xml:space="preserve"> PAGEREF _Toc167628566 \h </w:instrText>
        </w:r>
        <w:r w:rsidR="000F40A7">
          <w:rPr>
            <w:noProof/>
            <w:webHidden/>
          </w:rPr>
        </w:r>
        <w:r w:rsidR="000F40A7">
          <w:rPr>
            <w:noProof/>
            <w:webHidden/>
          </w:rPr>
          <w:fldChar w:fldCharType="separate"/>
        </w:r>
        <w:r w:rsidR="000F40A7">
          <w:rPr>
            <w:noProof/>
            <w:webHidden/>
          </w:rPr>
          <w:t>56</w:t>
        </w:r>
        <w:r w:rsidR="000F40A7">
          <w:rPr>
            <w:noProof/>
            <w:webHidden/>
          </w:rPr>
          <w:fldChar w:fldCharType="end"/>
        </w:r>
      </w:hyperlink>
    </w:p>
    <w:p w14:paraId="5BD2FDF1" w14:textId="6B9B3B93"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7" w:history="1">
        <w:r w:rsidR="000F40A7" w:rsidRPr="00A758A6">
          <w:rPr>
            <w:rStyle w:val="Hyperlink"/>
            <w:noProof/>
          </w:rPr>
          <w:t>Bảng 3.4 Bảng mô tả chi tiết bảng Conversation</w:t>
        </w:r>
        <w:r w:rsidR="000F40A7">
          <w:rPr>
            <w:noProof/>
            <w:webHidden/>
          </w:rPr>
          <w:tab/>
        </w:r>
        <w:r w:rsidR="000F40A7">
          <w:rPr>
            <w:noProof/>
            <w:webHidden/>
          </w:rPr>
          <w:fldChar w:fldCharType="begin"/>
        </w:r>
        <w:r w:rsidR="000F40A7">
          <w:rPr>
            <w:noProof/>
            <w:webHidden/>
          </w:rPr>
          <w:instrText xml:space="preserve"> PAGEREF _Toc167628567 \h </w:instrText>
        </w:r>
        <w:r w:rsidR="000F40A7">
          <w:rPr>
            <w:noProof/>
            <w:webHidden/>
          </w:rPr>
        </w:r>
        <w:r w:rsidR="000F40A7">
          <w:rPr>
            <w:noProof/>
            <w:webHidden/>
          </w:rPr>
          <w:fldChar w:fldCharType="separate"/>
        </w:r>
        <w:r w:rsidR="000F40A7">
          <w:rPr>
            <w:noProof/>
            <w:webHidden/>
          </w:rPr>
          <w:t>56</w:t>
        </w:r>
        <w:r w:rsidR="000F40A7">
          <w:rPr>
            <w:noProof/>
            <w:webHidden/>
          </w:rPr>
          <w:fldChar w:fldCharType="end"/>
        </w:r>
      </w:hyperlink>
    </w:p>
    <w:p w14:paraId="4864E93B" w14:textId="14C764F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8" w:history="1">
        <w:r w:rsidR="000F40A7" w:rsidRPr="00A758A6">
          <w:rPr>
            <w:rStyle w:val="Hyperlink"/>
            <w:noProof/>
          </w:rPr>
          <w:t>Bảng 3.5 Bảng mô tả chi tiết bảng Gender</w:t>
        </w:r>
        <w:r w:rsidR="000F40A7">
          <w:rPr>
            <w:noProof/>
            <w:webHidden/>
          </w:rPr>
          <w:tab/>
        </w:r>
        <w:r w:rsidR="000F40A7">
          <w:rPr>
            <w:noProof/>
            <w:webHidden/>
          </w:rPr>
          <w:fldChar w:fldCharType="begin"/>
        </w:r>
        <w:r w:rsidR="000F40A7">
          <w:rPr>
            <w:noProof/>
            <w:webHidden/>
          </w:rPr>
          <w:instrText xml:space="preserve"> PAGEREF _Toc167628568 \h </w:instrText>
        </w:r>
        <w:r w:rsidR="000F40A7">
          <w:rPr>
            <w:noProof/>
            <w:webHidden/>
          </w:rPr>
        </w:r>
        <w:r w:rsidR="000F40A7">
          <w:rPr>
            <w:noProof/>
            <w:webHidden/>
          </w:rPr>
          <w:fldChar w:fldCharType="separate"/>
        </w:r>
        <w:r w:rsidR="000F40A7">
          <w:rPr>
            <w:noProof/>
            <w:webHidden/>
          </w:rPr>
          <w:t>57</w:t>
        </w:r>
        <w:r w:rsidR="000F40A7">
          <w:rPr>
            <w:noProof/>
            <w:webHidden/>
          </w:rPr>
          <w:fldChar w:fldCharType="end"/>
        </w:r>
      </w:hyperlink>
    </w:p>
    <w:p w14:paraId="62545EBD" w14:textId="5B2D945A"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9" w:history="1">
        <w:r w:rsidR="000F40A7" w:rsidRPr="00A758A6">
          <w:rPr>
            <w:rStyle w:val="Hyperlink"/>
            <w:noProof/>
          </w:rPr>
          <w:t>Bảng 3.6 Bảng mô tả chi tiết bảng GroupInvite</w:t>
        </w:r>
        <w:r w:rsidR="000F40A7">
          <w:rPr>
            <w:noProof/>
            <w:webHidden/>
          </w:rPr>
          <w:tab/>
        </w:r>
        <w:r w:rsidR="000F40A7">
          <w:rPr>
            <w:noProof/>
            <w:webHidden/>
          </w:rPr>
          <w:fldChar w:fldCharType="begin"/>
        </w:r>
        <w:r w:rsidR="000F40A7">
          <w:rPr>
            <w:noProof/>
            <w:webHidden/>
          </w:rPr>
          <w:instrText xml:space="preserve"> PAGEREF _Toc167628569 \h </w:instrText>
        </w:r>
        <w:r w:rsidR="000F40A7">
          <w:rPr>
            <w:noProof/>
            <w:webHidden/>
          </w:rPr>
        </w:r>
        <w:r w:rsidR="000F40A7">
          <w:rPr>
            <w:noProof/>
            <w:webHidden/>
          </w:rPr>
          <w:fldChar w:fldCharType="separate"/>
        </w:r>
        <w:r w:rsidR="000F40A7">
          <w:rPr>
            <w:noProof/>
            <w:webHidden/>
          </w:rPr>
          <w:t>58</w:t>
        </w:r>
        <w:r w:rsidR="000F40A7">
          <w:rPr>
            <w:noProof/>
            <w:webHidden/>
          </w:rPr>
          <w:fldChar w:fldCharType="end"/>
        </w:r>
      </w:hyperlink>
    </w:p>
    <w:p w14:paraId="59C35E7D" w14:textId="1454EDF9"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0" w:history="1">
        <w:r w:rsidR="000F40A7" w:rsidRPr="00A758A6">
          <w:rPr>
            <w:rStyle w:val="Hyperlink"/>
            <w:noProof/>
          </w:rPr>
          <w:t>Bảng 3.7 Bảng mô tả chi tiết bảng GroupMember</w:t>
        </w:r>
        <w:r w:rsidR="000F40A7">
          <w:rPr>
            <w:noProof/>
            <w:webHidden/>
          </w:rPr>
          <w:tab/>
        </w:r>
        <w:r w:rsidR="000F40A7">
          <w:rPr>
            <w:noProof/>
            <w:webHidden/>
          </w:rPr>
          <w:fldChar w:fldCharType="begin"/>
        </w:r>
        <w:r w:rsidR="000F40A7">
          <w:rPr>
            <w:noProof/>
            <w:webHidden/>
          </w:rPr>
          <w:instrText xml:space="preserve"> PAGEREF _Toc167628570 \h </w:instrText>
        </w:r>
        <w:r w:rsidR="000F40A7">
          <w:rPr>
            <w:noProof/>
            <w:webHidden/>
          </w:rPr>
        </w:r>
        <w:r w:rsidR="000F40A7">
          <w:rPr>
            <w:noProof/>
            <w:webHidden/>
          </w:rPr>
          <w:fldChar w:fldCharType="separate"/>
        </w:r>
        <w:r w:rsidR="000F40A7">
          <w:rPr>
            <w:noProof/>
            <w:webHidden/>
          </w:rPr>
          <w:t>58</w:t>
        </w:r>
        <w:r w:rsidR="000F40A7">
          <w:rPr>
            <w:noProof/>
            <w:webHidden/>
          </w:rPr>
          <w:fldChar w:fldCharType="end"/>
        </w:r>
      </w:hyperlink>
    </w:p>
    <w:p w14:paraId="370CB57B" w14:textId="23DBC203"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1" w:history="1">
        <w:r w:rsidR="000F40A7" w:rsidRPr="00A758A6">
          <w:rPr>
            <w:rStyle w:val="Hyperlink"/>
            <w:noProof/>
          </w:rPr>
          <w:t>Bảng 3.8 Bảng mô tả chi tiết bảng Group</w:t>
        </w:r>
        <w:r w:rsidR="000F40A7">
          <w:rPr>
            <w:noProof/>
            <w:webHidden/>
          </w:rPr>
          <w:tab/>
        </w:r>
        <w:r w:rsidR="000F40A7">
          <w:rPr>
            <w:noProof/>
            <w:webHidden/>
          </w:rPr>
          <w:fldChar w:fldCharType="begin"/>
        </w:r>
        <w:r w:rsidR="000F40A7">
          <w:rPr>
            <w:noProof/>
            <w:webHidden/>
          </w:rPr>
          <w:instrText xml:space="preserve"> PAGEREF _Toc167628571 \h </w:instrText>
        </w:r>
        <w:r w:rsidR="000F40A7">
          <w:rPr>
            <w:noProof/>
            <w:webHidden/>
          </w:rPr>
        </w:r>
        <w:r w:rsidR="000F40A7">
          <w:rPr>
            <w:noProof/>
            <w:webHidden/>
          </w:rPr>
          <w:fldChar w:fldCharType="separate"/>
        </w:r>
        <w:r w:rsidR="000F40A7">
          <w:rPr>
            <w:noProof/>
            <w:webHidden/>
          </w:rPr>
          <w:t>58</w:t>
        </w:r>
        <w:r w:rsidR="000F40A7">
          <w:rPr>
            <w:noProof/>
            <w:webHidden/>
          </w:rPr>
          <w:fldChar w:fldCharType="end"/>
        </w:r>
      </w:hyperlink>
    </w:p>
    <w:p w14:paraId="7D9B01E0" w14:textId="26798B1B"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2" w:history="1">
        <w:r w:rsidR="000F40A7" w:rsidRPr="00A758A6">
          <w:rPr>
            <w:rStyle w:val="Hyperlink"/>
            <w:noProof/>
          </w:rPr>
          <w:t>Bảng 3.9 Bảng mô tả chi tiết bảng MediaType</w:t>
        </w:r>
        <w:r w:rsidR="000F40A7">
          <w:rPr>
            <w:noProof/>
            <w:webHidden/>
          </w:rPr>
          <w:tab/>
        </w:r>
        <w:r w:rsidR="000F40A7">
          <w:rPr>
            <w:noProof/>
            <w:webHidden/>
          </w:rPr>
          <w:fldChar w:fldCharType="begin"/>
        </w:r>
        <w:r w:rsidR="000F40A7">
          <w:rPr>
            <w:noProof/>
            <w:webHidden/>
          </w:rPr>
          <w:instrText xml:space="preserve"> PAGEREF _Toc167628572 \h </w:instrText>
        </w:r>
        <w:r w:rsidR="000F40A7">
          <w:rPr>
            <w:noProof/>
            <w:webHidden/>
          </w:rPr>
        </w:r>
        <w:r w:rsidR="000F40A7">
          <w:rPr>
            <w:noProof/>
            <w:webHidden/>
          </w:rPr>
          <w:fldChar w:fldCharType="separate"/>
        </w:r>
        <w:r w:rsidR="000F40A7">
          <w:rPr>
            <w:noProof/>
            <w:webHidden/>
          </w:rPr>
          <w:t>59</w:t>
        </w:r>
        <w:r w:rsidR="000F40A7">
          <w:rPr>
            <w:noProof/>
            <w:webHidden/>
          </w:rPr>
          <w:fldChar w:fldCharType="end"/>
        </w:r>
      </w:hyperlink>
    </w:p>
    <w:p w14:paraId="3EA3F88B" w14:textId="6D36D10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3" w:history="1">
        <w:r w:rsidR="000F40A7" w:rsidRPr="00A758A6">
          <w:rPr>
            <w:rStyle w:val="Hyperlink"/>
            <w:noProof/>
          </w:rPr>
          <w:t>Bảng 3.10 Bảng mô tả chi tiết bảng Message</w:t>
        </w:r>
        <w:r w:rsidR="000F40A7">
          <w:rPr>
            <w:noProof/>
            <w:webHidden/>
          </w:rPr>
          <w:tab/>
        </w:r>
        <w:r w:rsidR="000F40A7">
          <w:rPr>
            <w:noProof/>
            <w:webHidden/>
          </w:rPr>
          <w:fldChar w:fldCharType="begin"/>
        </w:r>
        <w:r w:rsidR="000F40A7">
          <w:rPr>
            <w:noProof/>
            <w:webHidden/>
          </w:rPr>
          <w:instrText xml:space="preserve"> PAGEREF _Toc167628573 \h </w:instrText>
        </w:r>
        <w:r w:rsidR="000F40A7">
          <w:rPr>
            <w:noProof/>
            <w:webHidden/>
          </w:rPr>
        </w:r>
        <w:r w:rsidR="000F40A7">
          <w:rPr>
            <w:noProof/>
            <w:webHidden/>
          </w:rPr>
          <w:fldChar w:fldCharType="separate"/>
        </w:r>
        <w:r w:rsidR="000F40A7">
          <w:rPr>
            <w:noProof/>
            <w:webHidden/>
          </w:rPr>
          <w:t>59</w:t>
        </w:r>
        <w:r w:rsidR="000F40A7">
          <w:rPr>
            <w:noProof/>
            <w:webHidden/>
          </w:rPr>
          <w:fldChar w:fldCharType="end"/>
        </w:r>
      </w:hyperlink>
    </w:p>
    <w:p w14:paraId="3382C43D" w14:textId="4BEC68D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4" w:history="1">
        <w:r w:rsidR="000F40A7" w:rsidRPr="00A758A6">
          <w:rPr>
            <w:rStyle w:val="Hyperlink"/>
            <w:noProof/>
          </w:rPr>
          <w:t>Bảng 3.11 Bảng mô tả chi tiết bảng Notification</w:t>
        </w:r>
        <w:r w:rsidR="000F40A7">
          <w:rPr>
            <w:noProof/>
            <w:webHidden/>
          </w:rPr>
          <w:tab/>
        </w:r>
        <w:r w:rsidR="000F40A7">
          <w:rPr>
            <w:noProof/>
            <w:webHidden/>
          </w:rPr>
          <w:fldChar w:fldCharType="begin"/>
        </w:r>
        <w:r w:rsidR="000F40A7">
          <w:rPr>
            <w:noProof/>
            <w:webHidden/>
          </w:rPr>
          <w:instrText xml:space="preserve"> PAGEREF _Toc167628574 \h </w:instrText>
        </w:r>
        <w:r w:rsidR="000F40A7">
          <w:rPr>
            <w:noProof/>
            <w:webHidden/>
          </w:rPr>
        </w:r>
        <w:r w:rsidR="000F40A7">
          <w:rPr>
            <w:noProof/>
            <w:webHidden/>
          </w:rPr>
          <w:fldChar w:fldCharType="separate"/>
        </w:r>
        <w:r w:rsidR="000F40A7">
          <w:rPr>
            <w:noProof/>
            <w:webHidden/>
          </w:rPr>
          <w:t>60</w:t>
        </w:r>
        <w:r w:rsidR="000F40A7">
          <w:rPr>
            <w:noProof/>
            <w:webHidden/>
          </w:rPr>
          <w:fldChar w:fldCharType="end"/>
        </w:r>
      </w:hyperlink>
    </w:p>
    <w:p w14:paraId="3AAF2689" w14:textId="7CE72B1A"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5" w:history="1">
        <w:r w:rsidR="000F40A7" w:rsidRPr="00A758A6">
          <w:rPr>
            <w:rStyle w:val="Hyperlink"/>
            <w:noProof/>
          </w:rPr>
          <w:t>Bảng 3.12 Bảng mô tả chi tiết bảng PostComment</w:t>
        </w:r>
        <w:r w:rsidR="000F40A7">
          <w:rPr>
            <w:noProof/>
            <w:webHidden/>
          </w:rPr>
          <w:tab/>
        </w:r>
        <w:r w:rsidR="000F40A7">
          <w:rPr>
            <w:noProof/>
            <w:webHidden/>
          </w:rPr>
          <w:fldChar w:fldCharType="begin"/>
        </w:r>
        <w:r w:rsidR="000F40A7">
          <w:rPr>
            <w:noProof/>
            <w:webHidden/>
          </w:rPr>
          <w:instrText xml:space="preserve"> PAGEREF _Toc167628575 \h </w:instrText>
        </w:r>
        <w:r w:rsidR="000F40A7">
          <w:rPr>
            <w:noProof/>
            <w:webHidden/>
          </w:rPr>
        </w:r>
        <w:r w:rsidR="000F40A7">
          <w:rPr>
            <w:noProof/>
            <w:webHidden/>
          </w:rPr>
          <w:fldChar w:fldCharType="separate"/>
        </w:r>
        <w:r w:rsidR="000F40A7">
          <w:rPr>
            <w:noProof/>
            <w:webHidden/>
          </w:rPr>
          <w:t>60</w:t>
        </w:r>
        <w:r w:rsidR="000F40A7">
          <w:rPr>
            <w:noProof/>
            <w:webHidden/>
          </w:rPr>
          <w:fldChar w:fldCharType="end"/>
        </w:r>
      </w:hyperlink>
    </w:p>
    <w:p w14:paraId="6C662F75" w14:textId="1027C65C"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6" w:history="1">
        <w:r w:rsidR="000F40A7" w:rsidRPr="00A758A6">
          <w:rPr>
            <w:rStyle w:val="Hyperlink"/>
            <w:noProof/>
          </w:rPr>
          <w:t>Bảng 3.13 Bảng mô tả chi tiết bảng PostMedia</w:t>
        </w:r>
        <w:r w:rsidR="000F40A7">
          <w:rPr>
            <w:noProof/>
            <w:webHidden/>
          </w:rPr>
          <w:tab/>
        </w:r>
        <w:r w:rsidR="000F40A7">
          <w:rPr>
            <w:noProof/>
            <w:webHidden/>
          </w:rPr>
          <w:fldChar w:fldCharType="begin"/>
        </w:r>
        <w:r w:rsidR="000F40A7">
          <w:rPr>
            <w:noProof/>
            <w:webHidden/>
          </w:rPr>
          <w:instrText xml:space="preserve"> PAGEREF _Toc167628576 \h </w:instrText>
        </w:r>
        <w:r w:rsidR="000F40A7">
          <w:rPr>
            <w:noProof/>
            <w:webHidden/>
          </w:rPr>
        </w:r>
        <w:r w:rsidR="000F40A7">
          <w:rPr>
            <w:noProof/>
            <w:webHidden/>
          </w:rPr>
          <w:fldChar w:fldCharType="separate"/>
        </w:r>
        <w:r w:rsidR="000F40A7">
          <w:rPr>
            <w:noProof/>
            <w:webHidden/>
          </w:rPr>
          <w:t>60</w:t>
        </w:r>
        <w:r w:rsidR="000F40A7">
          <w:rPr>
            <w:noProof/>
            <w:webHidden/>
          </w:rPr>
          <w:fldChar w:fldCharType="end"/>
        </w:r>
      </w:hyperlink>
    </w:p>
    <w:p w14:paraId="2737859B" w14:textId="458136D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7" w:history="1">
        <w:r w:rsidR="000F40A7" w:rsidRPr="00A758A6">
          <w:rPr>
            <w:rStyle w:val="Hyperlink"/>
            <w:noProof/>
          </w:rPr>
          <w:t>Bảng 3.14 Bảng mô tả chi tiết bảng PostReaction</w:t>
        </w:r>
        <w:r w:rsidR="000F40A7">
          <w:rPr>
            <w:noProof/>
            <w:webHidden/>
          </w:rPr>
          <w:tab/>
        </w:r>
        <w:r w:rsidR="000F40A7">
          <w:rPr>
            <w:noProof/>
            <w:webHidden/>
          </w:rPr>
          <w:fldChar w:fldCharType="begin"/>
        </w:r>
        <w:r w:rsidR="000F40A7">
          <w:rPr>
            <w:noProof/>
            <w:webHidden/>
          </w:rPr>
          <w:instrText xml:space="preserve"> PAGEREF _Toc167628577 \h </w:instrText>
        </w:r>
        <w:r w:rsidR="000F40A7">
          <w:rPr>
            <w:noProof/>
            <w:webHidden/>
          </w:rPr>
        </w:r>
        <w:r w:rsidR="000F40A7">
          <w:rPr>
            <w:noProof/>
            <w:webHidden/>
          </w:rPr>
          <w:fldChar w:fldCharType="separate"/>
        </w:r>
        <w:r w:rsidR="000F40A7">
          <w:rPr>
            <w:noProof/>
            <w:webHidden/>
          </w:rPr>
          <w:t>61</w:t>
        </w:r>
        <w:r w:rsidR="000F40A7">
          <w:rPr>
            <w:noProof/>
            <w:webHidden/>
          </w:rPr>
          <w:fldChar w:fldCharType="end"/>
        </w:r>
      </w:hyperlink>
    </w:p>
    <w:p w14:paraId="180D4694" w14:textId="3F4719B0"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8" w:history="1">
        <w:r w:rsidR="000F40A7" w:rsidRPr="00A758A6">
          <w:rPr>
            <w:rStyle w:val="Hyperlink"/>
            <w:noProof/>
          </w:rPr>
          <w:t>Bảng 3.15 Bảng mô tả chi tiết bảng Post</w:t>
        </w:r>
        <w:r w:rsidR="000F40A7">
          <w:rPr>
            <w:noProof/>
            <w:webHidden/>
          </w:rPr>
          <w:tab/>
        </w:r>
        <w:r w:rsidR="000F40A7">
          <w:rPr>
            <w:noProof/>
            <w:webHidden/>
          </w:rPr>
          <w:fldChar w:fldCharType="begin"/>
        </w:r>
        <w:r w:rsidR="000F40A7">
          <w:rPr>
            <w:noProof/>
            <w:webHidden/>
          </w:rPr>
          <w:instrText xml:space="preserve"> PAGEREF _Toc167628578 \h </w:instrText>
        </w:r>
        <w:r w:rsidR="000F40A7">
          <w:rPr>
            <w:noProof/>
            <w:webHidden/>
          </w:rPr>
        </w:r>
        <w:r w:rsidR="000F40A7">
          <w:rPr>
            <w:noProof/>
            <w:webHidden/>
          </w:rPr>
          <w:fldChar w:fldCharType="separate"/>
        </w:r>
        <w:r w:rsidR="000F40A7">
          <w:rPr>
            <w:noProof/>
            <w:webHidden/>
          </w:rPr>
          <w:t>61</w:t>
        </w:r>
        <w:r w:rsidR="000F40A7">
          <w:rPr>
            <w:noProof/>
            <w:webHidden/>
          </w:rPr>
          <w:fldChar w:fldCharType="end"/>
        </w:r>
      </w:hyperlink>
    </w:p>
    <w:p w14:paraId="5059693E" w14:textId="64BC9A38"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79" w:history="1">
        <w:r w:rsidR="000F40A7" w:rsidRPr="00A758A6">
          <w:rPr>
            <w:rStyle w:val="Hyperlink"/>
            <w:noProof/>
          </w:rPr>
          <w:t>Bảng 3.16 Bảng mô tả chi tiết bảng Reaction</w:t>
        </w:r>
        <w:r w:rsidR="000F40A7">
          <w:rPr>
            <w:noProof/>
            <w:webHidden/>
          </w:rPr>
          <w:tab/>
        </w:r>
        <w:r w:rsidR="000F40A7">
          <w:rPr>
            <w:noProof/>
            <w:webHidden/>
          </w:rPr>
          <w:fldChar w:fldCharType="begin"/>
        </w:r>
        <w:r w:rsidR="000F40A7">
          <w:rPr>
            <w:noProof/>
            <w:webHidden/>
          </w:rPr>
          <w:instrText xml:space="preserve"> PAGEREF _Toc167628579 \h </w:instrText>
        </w:r>
        <w:r w:rsidR="000F40A7">
          <w:rPr>
            <w:noProof/>
            <w:webHidden/>
          </w:rPr>
        </w:r>
        <w:r w:rsidR="000F40A7">
          <w:rPr>
            <w:noProof/>
            <w:webHidden/>
          </w:rPr>
          <w:fldChar w:fldCharType="separate"/>
        </w:r>
        <w:r w:rsidR="000F40A7">
          <w:rPr>
            <w:noProof/>
            <w:webHidden/>
          </w:rPr>
          <w:t>61</w:t>
        </w:r>
        <w:r w:rsidR="000F40A7">
          <w:rPr>
            <w:noProof/>
            <w:webHidden/>
          </w:rPr>
          <w:fldChar w:fldCharType="end"/>
        </w:r>
      </w:hyperlink>
    </w:p>
    <w:p w14:paraId="11274253" w14:textId="0351983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80" w:history="1">
        <w:r w:rsidR="000F40A7" w:rsidRPr="00A758A6">
          <w:rPr>
            <w:rStyle w:val="Hyperlink"/>
            <w:noProof/>
          </w:rPr>
          <w:t>Bảng 3.17 Bảng mô tả chi tiết bảng RefreshToken</w:t>
        </w:r>
        <w:r w:rsidR="000F40A7">
          <w:rPr>
            <w:noProof/>
            <w:webHidden/>
          </w:rPr>
          <w:tab/>
        </w:r>
        <w:r w:rsidR="000F40A7">
          <w:rPr>
            <w:noProof/>
            <w:webHidden/>
          </w:rPr>
          <w:fldChar w:fldCharType="begin"/>
        </w:r>
        <w:r w:rsidR="000F40A7">
          <w:rPr>
            <w:noProof/>
            <w:webHidden/>
          </w:rPr>
          <w:instrText xml:space="preserve"> PAGEREF _Toc167628580 \h </w:instrText>
        </w:r>
        <w:r w:rsidR="000F40A7">
          <w:rPr>
            <w:noProof/>
            <w:webHidden/>
          </w:rPr>
        </w:r>
        <w:r w:rsidR="000F40A7">
          <w:rPr>
            <w:noProof/>
            <w:webHidden/>
          </w:rPr>
          <w:fldChar w:fldCharType="separate"/>
        </w:r>
        <w:r w:rsidR="000F40A7">
          <w:rPr>
            <w:noProof/>
            <w:webHidden/>
          </w:rPr>
          <w:t>62</w:t>
        </w:r>
        <w:r w:rsidR="000F40A7">
          <w:rPr>
            <w:noProof/>
            <w:webHidden/>
          </w:rPr>
          <w:fldChar w:fldCharType="end"/>
        </w:r>
      </w:hyperlink>
    </w:p>
    <w:p w14:paraId="2A28129E" w14:textId="0B3FADDD"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81" w:history="1">
        <w:r w:rsidR="000F40A7" w:rsidRPr="00A758A6">
          <w:rPr>
            <w:rStyle w:val="Hyperlink"/>
            <w:noProof/>
          </w:rPr>
          <w:t>Bảng 3.18 Bảng mô tả chi tiết bảng User</w:t>
        </w:r>
        <w:r w:rsidR="000F40A7">
          <w:rPr>
            <w:noProof/>
            <w:webHidden/>
          </w:rPr>
          <w:tab/>
        </w:r>
        <w:r w:rsidR="000F40A7">
          <w:rPr>
            <w:noProof/>
            <w:webHidden/>
          </w:rPr>
          <w:fldChar w:fldCharType="begin"/>
        </w:r>
        <w:r w:rsidR="000F40A7">
          <w:rPr>
            <w:noProof/>
            <w:webHidden/>
          </w:rPr>
          <w:instrText xml:space="preserve"> PAGEREF _Toc167628581 \h </w:instrText>
        </w:r>
        <w:r w:rsidR="000F40A7">
          <w:rPr>
            <w:noProof/>
            <w:webHidden/>
          </w:rPr>
        </w:r>
        <w:r w:rsidR="000F40A7">
          <w:rPr>
            <w:noProof/>
            <w:webHidden/>
          </w:rPr>
          <w:fldChar w:fldCharType="separate"/>
        </w:r>
        <w:r w:rsidR="000F40A7">
          <w:rPr>
            <w:noProof/>
            <w:webHidden/>
          </w:rPr>
          <w:t>62</w:t>
        </w:r>
        <w:r w:rsidR="000F40A7">
          <w:rPr>
            <w:noProof/>
            <w:webHidden/>
          </w:rPr>
          <w:fldChar w:fldCharType="end"/>
        </w:r>
      </w:hyperlink>
    </w:p>
    <w:p w14:paraId="5E5EEE2B" w14:textId="13BB594F"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82" w:history="1">
        <w:r w:rsidR="000F40A7" w:rsidRPr="00A758A6">
          <w:rPr>
            <w:rStyle w:val="Hyperlink"/>
            <w:noProof/>
          </w:rPr>
          <w:t>Bảng 3.19 Bảng mô tả chi tiết bảng Role</w:t>
        </w:r>
        <w:r w:rsidR="000F40A7">
          <w:rPr>
            <w:noProof/>
            <w:webHidden/>
          </w:rPr>
          <w:tab/>
        </w:r>
        <w:r w:rsidR="000F40A7">
          <w:rPr>
            <w:noProof/>
            <w:webHidden/>
          </w:rPr>
          <w:fldChar w:fldCharType="begin"/>
        </w:r>
        <w:r w:rsidR="000F40A7">
          <w:rPr>
            <w:noProof/>
            <w:webHidden/>
          </w:rPr>
          <w:instrText xml:space="preserve"> PAGEREF _Toc167628582 \h </w:instrText>
        </w:r>
        <w:r w:rsidR="000F40A7">
          <w:rPr>
            <w:noProof/>
            <w:webHidden/>
          </w:rPr>
        </w:r>
        <w:r w:rsidR="000F40A7">
          <w:rPr>
            <w:noProof/>
            <w:webHidden/>
          </w:rPr>
          <w:fldChar w:fldCharType="separate"/>
        </w:r>
        <w:r w:rsidR="000F40A7">
          <w:rPr>
            <w:noProof/>
            <w:webHidden/>
          </w:rPr>
          <w:t>62</w:t>
        </w:r>
        <w:r w:rsidR="000F40A7">
          <w:rPr>
            <w:noProof/>
            <w:webHidden/>
          </w:rPr>
          <w:fldChar w:fldCharType="end"/>
        </w:r>
      </w:hyperlink>
    </w:p>
    <w:p w14:paraId="7AE3DF5A" w14:textId="1FF176D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83" w:history="1">
        <w:r w:rsidR="000F40A7" w:rsidRPr="00A758A6">
          <w:rPr>
            <w:rStyle w:val="Hyperlink"/>
            <w:noProof/>
          </w:rPr>
          <w:t>Bảng 3.20 Bảng mô tả chi tiết bảng UserRole</w:t>
        </w:r>
        <w:r w:rsidR="000F40A7">
          <w:rPr>
            <w:noProof/>
            <w:webHidden/>
          </w:rPr>
          <w:tab/>
        </w:r>
        <w:r w:rsidR="000F40A7">
          <w:rPr>
            <w:noProof/>
            <w:webHidden/>
          </w:rPr>
          <w:fldChar w:fldCharType="begin"/>
        </w:r>
        <w:r w:rsidR="000F40A7">
          <w:rPr>
            <w:noProof/>
            <w:webHidden/>
          </w:rPr>
          <w:instrText xml:space="preserve"> PAGEREF _Toc167628583 \h </w:instrText>
        </w:r>
        <w:r w:rsidR="000F40A7">
          <w:rPr>
            <w:noProof/>
            <w:webHidden/>
          </w:rPr>
        </w:r>
        <w:r w:rsidR="000F40A7">
          <w:rPr>
            <w:noProof/>
            <w:webHidden/>
          </w:rPr>
          <w:fldChar w:fldCharType="separate"/>
        </w:r>
        <w:r w:rsidR="000F40A7">
          <w:rPr>
            <w:noProof/>
            <w:webHidden/>
          </w:rPr>
          <w:t>63</w:t>
        </w:r>
        <w:r w:rsidR="000F40A7">
          <w:rPr>
            <w:noProof/>
            <w:webHidden/>
          </w:rPr>
          <w:fldChar w:fldCharType="end"/>
        </w:r>
      </w:hyperlink>
    </w:p>
    <w:p w14:paraId="331B1FCB" w14:textId="12FC89F1" w:rsidR="0030106A" w:rsidRPr="006A46BD" w:rsidRDefault="00927614" w:rsidP="008960B7">
      <w:pPr>
        <w:spacing w:line="360" w:lineRule="auto"/>
        <w:rPr>
          <w:szCs w:val="28"/>
        </w:rPr>
      </w:pPr>
      <w:r w:rsidRPr="006A46BD">
        <w:rPr>
          <w:szCs w:val="28"/>
        </w:rPr>
        <w:fldChar w:fldCharType="end"/>
      </w:r>
    </w:p>
    <w:p w14:paraId="1E029628" w14:textId="77777777" w:rsidR="00927614" w:rsidRPr="006A46BD" w:rsidRDefault="004943E9" w:rsidP="008960B7">
      <w:pPr>
        <w:pStyle w:val="Heading1"/>
        <w:numPr>
          <w:ilvl w:val="0"/>
          <w:numId w:val="0"/>
        </w:numPr>
        <w:spacing w:line="360" w:lineRule="auto"/>
      </w:pPr>
      <w:bookmarkStart w:id="9" w:name="_Toc106458834"/>
      <w:bookmarkStart w:id="10" w:name="_Toc105857437"/>
      <w:bookmarkStart w:id="11" w:name="_Toc105875011"/>
      <w:bookmarkStart w:id="12" w:name="_Toc106196453"/>
      <w:bookmarkStart w:id="13" w:name="_Toc106490234"/>
      <w:bookmarkStart w:id="14" w:name="_Toc106197996"/>
      <w:r w:rsidRPr="006A46BD">
        <w:br w:type="page"/>
      </w:r>
      <w:bookmarkStart w:id="15" w:name="_Toc167631275"/>
      <w:r w:rsidR="00927614" w:rsidRPr="006A46BD">
        <w:lastRenderedPageBreak/>
        <w:t>DANH MỤC HÌNH ẢNH</w:t>
      </w:r>
      <w:bookmarkEnd w:id="15"/>
    </w:p>
    <w:p w14:paraId="2C5C5877" w14:textId="0F01FB1E" w:rsidR="000F40A7" w:rsidRDefault="00F845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r w:rsidRPr="006A46BD">
        <w:rPr>
          <w:szCs w:val="28"/>
        </w:rPr>
        <w:fldChar w:fldCharType="begin"/>
      </w:r>
      <w:r w:rsidRPr="006A46BD">
        <w:rPr>
          <w:szCs w:val="28"/>
        </w:rPr>
        <w:instrText xml:space="preserve"> TOC \h \z \c "Hình" </w:instrText>
      </w:r>
      <w:r w:rsidRPr="006A46BD">
        <w:rPr>
          <w:szCs w:val="28"/>
        </w:rPr>
        <w:fldChar w:fldCharType="separate"/>
      </w:r>
      <w:hyperlink w:anchor="_Toc167628521" w:history="1">
        <w:r w:rsidR="000F40A7" w:rsidRPr="00B002C1">
          <w:rPr>
            <w:rStyle w:val="Hyperlink"/>
            <w:noProof/>
          </w:rPr>
          <w:t>Hình 2.1 Ngôn ngữ lập trình C#</w:t>
        </w:r>
        <w:r w:rsidR="000F40A7">
          <w:rPr>
            <w:noProof/>
            <w:webHidden/>
          </w:rPr>
          <w:tab/>
        </w:r>
        <w:r w:rsidR="000F40A7">
          <w:rPr>
            <w:noProof/>
            <w:webHidden/>
          </w:rPr>
          <w:fldChar w:fldCharType="begin"/>
        </w:r>
        <w:r w:rsidR="000F40A7">
          <w:rPr>
            <w:noProof/>
            <w:webHidden/>
          </w:rPr>
          <w:instrText xml:space="preserve"> PAGEREF _Toc167628521 \h </w:instrText>
        </w:r>
        <w:r w:rsidR="000F40A7">
          <w:rPr>
            <w:noProof/>
            <w:webHidden/>
          </w:rPr>
        </w:r>
        <w:r w:rsidR="000F40A7">
          <w:rPr>
            <w:noProof/>
            <w:webHidden/>
          </w:rPr>
          <w:fldChar w:fldCharType="separate"/>
        </w:r>
        <w:r w:rsidR="000F40A7">
          <w:rPr>
            <w:noProof/>
            <w:webHidden/>
          </w:rPr>
          <w:t>10</w:t>
        </w:r>
        <w:r w:rsidR="000F40A7">
          <w:rPr>
            <w:noProof/>
            <w:webHidden/>
          </w:rPr>
          <w:fldChar w:fldCharType="end"/>
        </w:r>
      </w:hyperlink>
    </w:p>
    <w:p w14:paraId="6DBA9DC7" w14:textId="69E5A002"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2" w:history="1">
        <w:r w:rsidR="000F40A7" w:rsidRPr="00B002C1">
          <w:rPr>
            <w:rStyle w:val="Hyperlink"/>
            <w:noProof/>
          </w:rPr>
          <w:t>Hình 2.2 ASP.NET Framework</w:t>
        </w:r>
        <w:r w:rsidR="000F40A7">
          <w:rPr>
            <w:noProof/>
            <w:webHidden/>
          </w:rPr>
          <w:tab/>
        </w:r>
        <w:r w:rsidR="000F40A7">
          <w:rPr>
            <w:noProof/>
            <w:webHidden/>
          </w:rPr>
          <w:fldChar w:fldCharType="begin"/>
        </w:r>
        <w:r w:rsidR="000F40A7">
          <w:rPr>
            <w:noProof/>
            <w:webHidden/>
          </w:rPr>
          <w:instrText xml:space="preserve"> PAGEREF _Toc167628522 \h </w:instrText>
        </w:r>
        <w:r w:rsidR="000F40A7">
          <w:rPr>
            <w:noProof/>
            <w:webHidden/>
          </w:rPr>
        </w:r>
        <w:r w:rsidR="000F40A7">
          <w:rPr>
            <w:noProof/>
            <w:webHidden/>
          </w:rPr>
          <w:fldChar w:fldCharType="separate"/>
        </w:r>
        <w:r w:rsidR="000F40A7">
          <w:rPr>
            <w:noProof/>
            <w:webHidden/>
          </w:rPr>
          <w:t>11</w:t>
        </w:r>
        <w:r w:rsidR="000F40A7">
          <w:rPr>
            <w:noProof/>
            <w:webHidden/>
          </w:rPr>
          <w:fldChar w:fldCharType="end"/>
        </w:r>
      </w:hyperlink>
    </w:p>
    <w:p w14:paraId="2B43BF40" w14:textId="1E170E7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3" w:history="1">
        <w:r w:rsidR="000F40A7" w:rsidRPr="00B002C1">
          <w:rPr>
            <w:rStyle w:val="Hyperlink"/>
            <w:noProof/>
          </w:rPr>
          <w:t>Hình 2.3 Mô hình 3 lớp (3 layer)</w:t>
        </w:r>
        <w:r w:rsidR="000F40A7">
          <w:rPr>
            <w:noProof/>
            <w:webHidden/>
          </w:rPr>
          <w:tab/>
        </w:r>
        <w:r w:rsidR="000F40A7">
          <w:rPr>
            <w:noProof/>
            <w:webHidden/>
          </w:rPr>
          <w:fldChar w:fldCharType="begin"/>
        </w:r>
        <w:r w:rsidR="000F40A7">
          <w:rPr>
            <w:noProof/>
            <w:webHidden/>
          </w:rPr>
          <w:instrText xml:space="preserve"> PAGEREF _Toc167628523 \h </w:instrText>
        </w:r>
        <w:r w:rsidR="000F40A7">
          <w:rPr>
            <w:noProof/>
            <w:webHidden/>
          </w:rPr>
        </w:r>
        <w:r w:rsidR="000F40A7">
          <w:rPr>
            <w:noProof/>
            <w:webHidden/>
          </w:rPr>
          <w:fldChar w:fldCharType="separate"/>
        </w:r>
        <w:r w:rsidR="000F40A7">
          <w:rPr>
            <w:noProof/>
            <w:webHidden/>
          </w:rPr>
          <w:t>12</w:t>
        </w:r>
        <w:r w:rsidR="000F40A7">
          <w:rPr>
            <w:noProof/>
            <w:webHidden/>
          </w:rPr>
          <w:fldChar w:fldCharType="end"/>
        </w:r>
      </w:hyperlink>
    </w:p>
    <w:p w14:paraId="610CB9B6" w14:textId="6E99B84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4" w:history="1">
        <w:r w:rsidR="000F40A7" w:rsidRPr="00B002C1">
          <w:rPr>
            <w:rStyle w:val="Hyperlink"/>
            <w:noProof/>
          </w:rPr>
          <w:t>Hình 2.4 Ngôn ngữ lập trình JavaScript</w:t>
        </w:r>
        <w:r w:rsidR="000F40A7">
          <w:rPr>
            <w:noProof/>
            <w:webHidden/>
          </w:rPr>
          <w:tab/>
        </w:r>
        <w:r w:rsidR="000F40A7">
          <w:rPr>
            <w:noProof/>
            <w:webHidden/>
          </w:rPr>
          <w:fldChar w:fldCharType="begin"/>
        </w:r>
        <w:r w:rsidR="000F40A7">
          <w:rPr>
            <w:noProof/>
            <w:webHidden/>
          </w:rPr>
          <w:instrText xml:space="preserve"> PAGEREF _Toc167628524 \h </w:instrText>
        </w:r>
        <w:r w:rsidR="000F40A7">
          <w:rPr>
            <w:noProof/>
            <w:webHidden/>
          </w:rPr>
        </w:r>
        <w:r w:rsidR="000F40A7">
          <w:rPr>
            <w:noProof/>
            <w:webHidden/>
          </w:rPr>
          <w:fldChar w:fldCharType="separate"/>
        </w:r>
        <w:r w:rsidR="000F40A7">
          <w:rPr>
            <w:noProof/>
            <w:webHidden/>
          </w:rPr>
          <w:t>15</w:t>
        </w:r>
        <w:r w:rsidR="000F40A7">
          <w:rPr>
            <w:noProof/>
            <w:webHidden/>
          </w:rPr>
          <w:fldChar w:fldCharType="end"/>
        </w:r>
      </w:hyperlink>
    </w:p>
    <w:p w14:paraId="403D758D" w14:textId="66CF06A7"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5" w:history="1">
        <w:r w:rsidR="000F40A7" w:rsidRPr="00B002C1">
          <w:rPr>
            <w:rStyle w:val="Hyperlink"/>
            <w:noProof/>
          </w:rPr>
          <w:t>Hình 2.5 VueJS Framework</w:t>
        </w:r>
        <w:r w:rsidR="000F40A7">
          <w:rPr>
            <w:noProof/>
            <w:webHidden/>
          </w:rPr>
          <w:tab/>
        </w:r>
        <w:r w:rsidR="000F40A7">
          <w:rPr>
            <w:noProof/>
            <w:webHidden/>
          </w:rPr>
          <w:fldChar w:fldCharType="begin"/>
        </w:r>
        <w:r w:rsidR="000F40A7">
          <w:rPr>
            <w:noProof/>
            <w:webHidden/>
          </w:rPr>
          <w:instrText xml:space="preserve"> PAGEREF _Toc167628525 \h </w:instrText>
        </w:r>
        <w:r w:rsidR="000F40A7">
          <w:rPr>
            <w:noProof/>
            <w:webHidden/>
          </w:rPr>
        </w:r>
        <w:r w:rsidR="000F40A7">
          <w:rPr>
            <w:noProof/>
            <w:webHidden/>
          </w:rPr>
          <w:fldChar w:fldCharType="separate"/>
        </w:r>
        <w:r w:rsidR="000F40A7">
          <w:rPr>
            <w:noProof/>
            <w:webHidden/>
          </w:rPr>
          <w:t>16</w:t>
        </w:r>
        <w:r w:rsidR="000F40A7">
          <w:rPr>
            <w:noProof/>
            <w:webHidden/>
          </w:rPr>
          <w:fldChar w:fldCharType="end"/>
        </w:r>
      </w:hyperlink>
    </w:p>
    <w:p w14:paraId="10D3746C" w14:textId="1F077CE4"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6" w:history="1">
        <w:r w:rsidR="000F40A7" w:rsidRPr="00B002C1">
          <w:rPr>
            <w:rStyle w:val="Hyperlink"/>
            <w:noProof/>
          </w:rPr>
          <w:t>Hình 2.6 Cấu trúc của một Directives</w:t>
        </w:r>
        <w:r w:rsidR="000F40A7">
          <w:rPr>
            <w:noProof/>
            <w:webHidden/>
          </w:rPr>
          <w:tab/>
        </w:r>
        <w:r w:rsidR="000F40A7">
          <w:rPr>
            <w:noProof/>
            <w:webHidden/>
          </w:rPr>
          <w:fldChar w:fldCharType="begin"/>
        </w:r>
        <w:r w:rsidR="000F40A7">
          <w:rPr>
            <w:noProof/>
            <w:webHidden/>
          </w:rPr>
          <w:instrText xml:space="preserve"> PAGEREF _Toc167628526 \h </w:instrText>
        </w:r>
        <w:r w:rsidR="000F40A7">
          <w:rPr>
            <w:noProof/>
            <w:webHidden/>
          </w:rPr>
        </w:r>
        <w:r w:rsidR="000F40A7">
          <w:rPr>
            <w:noProof/>
            <w:webHidden/>
          </w:rPr>
          <w:fldChar w:fldCharType="separate"/>
        </w:r>
        <w:r w:rsidR="000F40A7">
          <w:rPr>
            <w:noProof/>
            <w:webHidden/>
          </w:rPr>
          <w:t>18</w:t>
        </w:r>
        <w:r w:rsidR="000F40A7">
          <w:rPr>
            <w:noProof/>
            <w:webHidden/>
          </w:rPr>
          <w:fldChar w:fldCharType="end"/>
        </w:r>
      </w:hyperlink>
    </w:p>
    <w:p w14:paraId="1B2610AE" w14:textId="39B00C38"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7" w:history="1">
        <w:r w:rsidR="000F40A7" w:rsidRPr="00B002C1">
          <w:rPr>
            <w:rStyle w:val="Hyperlink"/>
            <w:noProof/>
          </w:rPr>
          <w:t>Hình 2.7 Layout component</w:t>
        </w:r>
        <w:r w:rsidR="000F40A7">
          <w:rPr>
            <w:noProof/>
            <w:webHidden/>
          </w:rPr>
          <w:tab/>
        </w:r>
        <w:r w:rsidR="000F40A7">
          <w:rPr>
            <w:noProof/>
            <w:webHidden/>
          </w:rPr>
          <w:fldChar w:fldCharType="begin"/>
        </w:r>
        <w:r w:rsidR="000F40A7">
          <w:rPr>
            <w:noProof/>
            <w:webHidden/>
          </w:rPr>
          <w:instrText xml:space="preserve"> PAGEREF _Toc167628527 \h </w:instrText>
        </w:r>
        <w:r w:rsidR="000F40A7">
          <w:rPr>
            <w:noProof/>
            <w:webHidden/>
          </w:rPr>
        </w:r>
        <w:r w:rsidR="000F40A7">
          <w:rPr>
            <w:noProof/>
            <w:webHidden/>
          </w:rPr>
          <w:fldChar w:fldCharType="separate"/>
        </w:r>
        <w:r w:rsidR="000F40A7">
          <w:rPr>
            <w:noProof/>
            <w:webHidden/>
          </w:rPr>
          <w:t>19</w:t>
        </w:r>
        <w:r w:rsidR="000F40A7">
          <w:rPr>
            <w:noProof/>
            <w:webHidden/>
          </w:rPr>
          <w:fldChar w:fldCharType="end"/>
        </w:r>
      </w:hyperlink>
    </w:p>
    <w:p w14:paraId="1E5A9497" w14:textId="541BBB10"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8" w:history="1">
        <w:r w:rsidR="000F40A7" w:rsidRPr="00B002C1">
          <w:rPr>
            <w:rStyle w:val="Hyperlink"/>
            <w:noProof/>
          </w:rPr>
          <w:t>Hình 3.1 Hình các Use case tổng quan</w:t>
        </w:r>
        <w:r w:rsidR="000F40A7">
          <w:rPr>
            <w:noProof/>
            <w:webHidden/>
          </w:rPr>
          <w:tab/>
        </w:r>
        <w:r w:rsidR="000F40A7">
          <w:rPr>
            <w:noProof/>
            <w:webHidden/>
          </w:rPr>
          <w:fldChar w:fldCharType="begin"/>
        </w:r>
        <w:r w:rsidR="000F40A7">
          <w:rPr>
            <w:noProof/>
            <w:webHidden/>
          </w:rPr>
          <w:instrText xml:space="preserve"> PAGEREF _Toc167628528 \h </w:instrText>
        </w:r>
        <w:r w:rsidR="000F40A7">
          <w:rPr>
            <w:noProof/>
            <w:webHidden/>
          </w:rPr>
        </w:r>
        <w:r w:rsidR="000F40A7">
          <w:rPr>
            <w:noProof/>
            <w:webHidden/>
          </w:rPr>
          <w:fldChar w:fldCharType="separate"/>
        </w:r>
        <w:r w:rsidR="000F40A7">
          <w:rPr>
            <w:noProof/>
            <w:webHidden/>
          </w:rPr>
          <w:t>24</w:t>
        </w:r>
        <w:r w:rsidR="000F40A7">
          <w:rPr>
            <w:noProof/>
            <w:webHidden/>
          </w:rPr>
          <w:fldChar w:fldCharType="end"/>
        </w:r>
      </w:hyperlink>
    </w:p>
    <w:p w14:paraId="1403333C" w14:textId="4DEDD16F"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29" w:history="1">
        <w:r w:rsidR="000F40A7" w:rsidRPr="00B002C1">
          <w:rPr>
            <w:rStyle w:val="Hyperlink"/>
            <w:noProof/>
          </w:rPr>
          <w:t>Hình 3.2: Hình các Use case phía quản trị viên</w:t>
        </w:r>
        <w:r w:rsidR="000F40A7">
          <w:rPr>
            <w:noProof/>
            <w:webHidden/>
          </w:rPr>
          <w:tab/>
        </w:r>
        <w:r w:rsidR="000F40A7">
          <w:rPr>
            <w:noProof/>
            <w:webHidden/>
          </w:rPr>
          <w:fldChar w:fldCharType="begin"/>
        </w:r>
        <w:r w:rsidR="000F40A7">
          <w:rPr>
            <w:noProof/>
            <w:webHidden/>
          </w:rPr>
          <w:instrText xml:space="preserve"> PAGEREF _Toc167628529 \h </w:instrText>
        </w:r>
        <w:r w:rsidR="000F40A7">
          <w:rPr>
            <w:noProof/>
            <w:webHidden/>
          </w:rPr>
        </w:r>
        <w:r w:rsidR="000F40A7">
          <w:rPr>
            <w:noProof/>
            <w:webHidden/>
          </w:rPr>
          <w:fldChar w:fldCharType="separate"/>
        </w:r>
        <w:r w:rsidR="000F40A7">
          <w:rPr>
            <w:noProof/>
            <w:webHidden/>
          </w:rPr>
          <w:t>25</w:t>
        </w:r>
        <w:r w:rsidR="000F40A7">
          <w:rPr>
            <w:noProof/>
            <w:webHidden/>
          </w:rPr>
          <w:fldChar w:fldCharType="end"/>
        </w:r>
      </w:hyperlink>
    </w:p>
    <w:p w14:paraId="59D1381F" w14:textId="0BC6BDFD"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0" w:history="1">
        <w:r w:rsidR="000F40A7" w:rsidRPr="00B002C1">
          <w:rPr>
            <w:rStyle w:val="Hyperlink"/>
            <w:noProof/>
          </w:rPr>
          <w:t>Hình 3.3: Hình các Use case phía người dùng</w:t>
        </w:r>
        <w:r w:rsidR="000F40A7">
          <w:rPr>
            <w:noProof/>
            <w:webHidden/>
          </w:rPr>
          <w:tab/>
        </w:r>
        <w:r w:rsidR="000F40A7">
          <w:rPr>
            <w:noProof/>
            <w:webHidden/>
          </w:rPr>
          <w:fldChar w:fldCharType="begin"/>
        </w:r>
        <w:r w:rsidR="000F40A7">
          <w:rPr>
            <w:noProof/>
            <w:webHidden/>
          </w:rPr>
          <w:instrText xml:space="preserve"> PAGEREF _Toc167628530 \h </w:instrText>
        </w:r>
        <w:r w:rsidR="000F40A7">
          <w:rPr>
            <w:noProof/>
            <w:webHidden/>
          </w:rPr>
        </w:r>
        <w:r w:rsidR="000F40A7">
          <w:rPr>
            <w:noProof/>
            <w:webHidden/>
          </w:rPr>
          <w:fldChar w:fldCharType="separate"/>
        </w:r>
        <w:r w:rsidR="000F40A7">
          <w:rPr>
            <w:noProof/>
            <w:webHidden/>
          </w:rPr>
          <w:t>26</w:t>
        </w:r>
        <w:r w:rsidR="000F40A7">
          <w:rPr>
            <w:noProof/>
            <w:webHidden/>
          </w:rPr>
          <w:fldChar w:fldCharType="end"/>
        </w:r>
      </w:hyperlink>
    </w:p>
    <w:p w14:paraId="4A62E75C" w14:textId="1A846C43"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1" w:history="1">
        <w:r w:rsidR="000F40A7" w:rsidRPr="00B002C1">
          <w:rPr>
            <w:rStyle w:val="Hyperlink"/>
            <w:noProof/>
          </w:rPr>
          <w:t>Hình 3.4 Biểu đồ trình tự use case Đăng nhập</w:t>
        </w:r>
        <w:r w:rsidR="000F40A7">
          <w:rPr>
            <w:noProof/>
            <w:webHidden/>
          </w:rPr>
          <w:tab/>
        </w:r>
        <w:r w:rsidR="000F40A7">
          <w:rPr>
            <w:noProof/>
            <w:webHidden/>
          </w:rPr>
          <w:fldChar w:fldCharType="begin"/>
        </w:r>
        <w:r w:rsidR="000F40A7">
          <w:rPr>
            <w:noProof/>
            <w:webHidden/>
          </w:rPr>
          <w:instrText xml:space="preserve"> PAGEREF _Toc167628531 \h </w:instrText>
        </w:r>
        <w:r w:rsidR="000F40A7">
          <w:rPr>
            <w:noProof/>
            <w:webHidden/>
          </w:rPr>
        </w:r>
        <w:r w:rsidR="000F40A7">
          <w:rPr>
            <w:noProof/>
            <w:webHidden/>
          </w:rPr>
          <w:fldChar w:fldCharType="separate"/>
        </w:r>
        <w:r w:rsidR="000F40A7">
          <w:rPr>
            <w:noProof/>
            <w:webHidden/>
          </w:rPr>
          <w:t>41</w:t>
        </w:r>
        <w:r w:rsidR="000F40A7">
          <w:rPr>
            <w:noProof/>
            <w:webHidden/>
          </w:rPr>
          <w:fldChar w:fldCharType="end"/>
        </w:r>
      </w:hyperlink>
    </w:p>
    <w:p w14:paraId="4F52960E" w14:textId="5FEFAB1B"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2" w:history="1">
        <w:r w:rsidR="000F40A7" w:rsidRPr="00B002C1">
          <w:rPr>
            <w:rStyle w:val="Hyperlink"/>
            <w:noProof/>
          </w:rPr>
          <w:t>Hình 3.5 Biểu đồ lớp use case Đăng nhập</w:t>
        </w:r>
        <w:r w:rsidR="000F40A7">
          <w:rPr>
            <w:noProof/>
            <w:webHidden/>
          </w:rPr>
          <w:tab/>
        </w:r>
        <w:r w:rsidR="000F40A7">
          <w:rPr>
            <w:noProof/>
            <w:webHidden/>
          </w:rPr>
          <w:fldChar w:fldCharType="begin"/>
        </w:r>
        <w:r w:rsidR="000F40A7">
          <w:rPr>
            <w:noProof/>
            <w:webHidden/>
          </w:rPr>
          <w:instrText xml:space="preserve"> PAGEREF _Toc167628532 \h </w:instrText>
        </w:r>
        <w:r w:rsidR="000F40A7">
          <w:rPr>
            <w:noProof/>
            <w:webHidden/>
          </w:rPr>
        </w:r>
        <w:r w:rsidR="000F40A7">
          <w:rPr>
            <w:noProof/>
            <w:webHidden/>
          </w:rPr>
          <w:fldChar w:fldCharType="separate"/>
        </w:r>
        <w:r w:rsidR="000F40A7">
          <w:rPr>
            <w:noProof/>
            <w:webHidden/>
          </w:rPr>
          <w:t>41</w:t>
        </w:r>
        <w:r w:rsidR="000F40A7">
          <w:rPr>
            <w:noProof/>
            <w:webHidden/>
          </w:rPr>
          <w:fldChar w:fldCharType="end"/>
        </w:r>
      </w:hyperlink>
    </w:p>
    <w:p w14:paraId="2E536490" w14:textId="35D7DAB2"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3" w:history="1">
        <w:r w:rsidR="000F40A7" w:rsidRPr="00B002C1">
          <w:rPr>
            <w:rStyle w:val="Hyperlink"/>
            <w:noProof/>
          </w:rPr>
          <w:t>Hình 3.6 Biểu đồ trình tự use case Đăng ký</w:t>
        </w:r>
        <w:r w:rsidR="000F40A7">
          <w:rPr>
            <w:noProof/>
            <w:webHidden/>
          </w:rPr>
          <w:tab/>
        </w:r>
        <w:r w:rsidR="000F40A7">
          <w:rPr>
            <w:noProof/>
            <w:webHidden/>
          </w:rPr>
          <w:fldChar w:fldCharType="begin"/>
        </w:r>
        <w:r w:rsidR="000F40A7">
          <w:rPr>
            <w:noProof/>
            <w:webHidden/>
          </w:rPr>
          <w:instrText xml:space="preserve"> PAGEREF _Toc167628533 \h </w:instrText>
        </w:r>
        <w:r w:rsidR="000F40A7">
          <w:rPr>
            <w:noProof/>
            <w:webHidden/>
          </w:rPr>
        </w:r>
        <w:r w:rsidR="000F40A7">
          <w:rPr>
            <w:noProof/>
            <w:webHidden/>
          </w:rPr>
          <w:fldChar w:fldCharType="separate"/>
        </w:r>
        <w:r w:rsidR="000F40A7">
          <w:rPr>
            <w:noProof/>
            <w:webHidden/>
          </w:rPr>
          <w:t>42</w:t>
        </w:r>
        <w:r w:rsidR="000F40A7">
          <w:rPr>
            <w:noProof/>
            <w:webHidden/>
          </w:rPr>
          <w:fldChar w:fldCharType="end"/>
        </w:r>
      </w:hyperlink>
    </w:p>
    <w:p w14:paraId="5045BB1C" w14:textId="2A5EE97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4" w:history="1">
        <w:r w:rsidR="000F40A7" w:rsidRPr="00B002C1">
          <w:rPr>
            <w:rStyle w:val="Hyperlink"/>
            <w:noProof/>
          </w:rPr>
          <w:t>Hình 3.7 Biểu đồ lớp use case Đăng ký</w:t>
        </w:r>
        <w:r w:rsidR="000F40A7">
          <w:rPr>
            <w:noProof/>
            <w:webHidden/>
          </w:rPr>
          <w:tab/>
        </w:r>
        <w:r w:rsidR="000F40A7">
          <w:rPr>
            <w:noProof/>
            <w:webHidden/>
          </w:rPr>
          <w:fldChar w:fldCharType="begin"/>
        </w:r>
        <w:r w:rsidR="000F40A7">
          <w:rPr>
            <w:noProof/>
            <w:webHidden/>
          </w:rPr>
          <w:instrText xml:space="preserve"> PAGEREF _Toc167628534 \h </w:instrText>
        </w:r>
        <w:r w:rsidR="000F40A7">
          <w:rPr>
            <w:noProof/>
            <w:webHidden/>
          </w:rPr>
        </w:r>
        <w:r w:rsidR="000F40A7">
          <w:rPr>
            <w:noProof/>
            <w:webHidden/>
          </w:rPr>
          <w:fldChar w:fldCharType="separate"/>
        </w:r>
        <w:r w:rsidR="000F40A7">
          <w:rPr>
            <w:noProof/>
            <w:webHidden/>
          </w:rPr>
          <w:t>42</w:t>
        </w:r>
        <w:r w:rsidR="000F40A7">
          <w:rPr>
            <w:noProof/>
            <w:webHidden/>
          </w:rPr>
          <w:fldChar w:fldCharType="end"/>
        </w:r>
      </w:hyperlink>
    </w:p>
    <w:p w14:paraId="1E27F000" w14:textId="5C5A776B"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5" w:history="1">
        <w:r w:rsidR="000F40A7" w:rsidRPr="00B002C1">
          <w:rPr>
            <w:rStyle w:val="Hyperlink"/>
            <w:noProof/>
          </w:rPr>
          <w:t>Hình 3.8 Biểu đồ trình tự use case Tìm kiếm</w:t>
        </w:r>
        <w:r w:rsidR="000F40A7">
          <w:rPr>
            <w:noProof/>
            <w:webHidden/>
          </w:rPr>
          <w:tab/>
        </w:r>
        <w:r w:rsidR="000F40A7">
          <w:rPr>
            <w:noProof/>
            <w:webHidden/>
          </w:rPr>
          <w:fldChar w:fldCharType="begin"/>
        </w:r>
        <w:r w:rsidR="000F40A7">
          <w:rPr>
            <w:noProof/>
            <w:webHidden/>
          </w:rPr>
          <w:instrText xml:space="preserve"> PAGEREF _Toc167628535 \h </w:instrText>
        </w:r>
        <w:r w:rsidR="000F40A7">
          <w:rPr>
            <w:noProof/>
            <w:webHidden/>
          </w:rPr>
        </w:r>
        <w:r w:rsidR="000F40A7">
          <w:rPr>
            <w:noProof/>
            <w:webHidden/>
          </w:rPr>
          <w:fldChar w:fldCharType="separate"/>
        </w:r>
        <w:r w:rsidR="000F40A7">
          <w:rPr>
            <w:noProof/>
            <w:webHidden/>
          </w:rPr>
          <w:t>43</w:t>
        </w:r>
        <w:r w:rsidR="000F40A7">
          <w:rPr>
            <w:noProof/>
            <w:webHidden/>
          </w:rPr>
          <w:fldChar w:fldCharType="end"/>
        </w:r>
      </w:hyperlink>
    </w:p>
    <w:p w14:paraId="7D2EE6C5" w14:textId="3DE5B1EC"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6" w:history="1">
        <w:r w:rsidR="000F40A7" w:rsidRPr="00B002C1">
          <w:rPr>
            <w:rStyle w:val="Hyperlink"/>
            <w:noProof/>
          </w:rPr>
          <w:t>Hình 3.9 Biểu đồ lớp use case Tìm kiếm</w:t>
        </w:r>
        <w:r w:rsidR="000F40A7">
          <w:rPr>
            <w:noProof/>
            <w:webHidden/>
          </w:rPr>
          <w:tab/>
        </w:r>
        <w:r w:rsidR="000F40A7">
          <w:rPr>
            <w:noProof/>
            <w:webHidden/>
          </w:rPr>
          <w:fldChar w:fldCharType="begin"/>
        </w:r>
        <w:r w:rsidR="000F40A7">
          <w:rPr>
            <w:noProof/>
            <w:webHidden/>
          </w:rPr>
          <w:instrText xml:space="preserve"> PAGEREF _Toc167628536 \h </w:instrText>
        </w:r>
        <w:r w:rsidR="000F40A7">
          <w:rPr>
            <w:noProof/>
            <w:webHidden/>
          </w:rPr>
        </w:r>
        <w:r w:rsidR="000F40A7">
          <w:rPr>
            <w:noProof/>
            <w:webHidden/>
          </w:rPr>
          <w:fldChar w:fldCharType="separate"/>
        </w:r>
        <w:r w:rsidR="000F40A7">
          <w:rPr>
            <w:noProof/>
            <w:webHidden/>
          </w:rPr>
          <w:t>43</w:t>
        </w:r>
        <w:r w:rsidR="000F40A7">
          <w:rPr>
            <w:noProof/>
            <w:webHidden/>
          </w:rPr>
          <w:fldChar w:fldCharType="end"/>
        </w:r>
      </w:hyperlink>
    </w:p>
    <w:p w14:paraId="0B580B4E" w14:textId="6F4DBDF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7" w:history="1">
        <w:r w:rsidR="000F40A7" w:rsidRPr="00B002C1">
          <w:rPr>
            <w:rStyle w:val="Hyperlink"/>
            <w:noProof/>
          </w:rPr>
          <w:t>Hình 3.10 Biểu đồ trình tự use case Xem thông tin cá nhân</w:t>
        </w:r>
        <w:r w:rsidR="000F40A7">
          <w:rPr>
            <w:noProof/>
            <w:webHidden/>
          </w:rPr>
          <w:tab/>
        </w:r>
        <w:r w:rsidR="000F40A7">
          <w:rPr>
            <w:noProof/>
            <w:webHidden/>
          </w:rPr>
          <w:fldChar w:fldCharType="begin"/>
        </w:r>
        <w:r w:rsidR="000F40A7">
          <w:rPr>
            <w:noProof/>
            <w:webHidden/>
          </w:rPr>
          <w:instrText xml:space="preserve"> PAGEREF _Toc167628537 \h </w:instrText>
        </w:r>
        <w:r w:rsidR="000F40A7">
          <w:rPr>
            <w:noProof/>
            <w:webHidden/>
          </w:rPr>
        </w:r>
        <w:r w:rsidR="000F40A7">
          <w:rPr>
            <w:noProof/>
            <w:webHidden/>
          </w:rPr>
          <w:fldChar w:fldCharType="separate"/>
        </w:r>
        <w:r w:rsidR="000F40A7">
          <w:rPr>
            <w:noProof/>
            <w:webHidden/>
          </w:rPr>
          <w:t>44</w:t>
        </w:r>
        <w:r w:rsidR="000F40A7">
          <w:rPr>
            <w:noProof/>
            <w:webHidden/>
          </w:rPr>
          <w:fldChar w:fldCharType="end"/>
        </w:r>
      </w:hyperlink>
    </w:p>
    <w:p w14:paraId="4BB66D00" w14:textId="45765F5F"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8" w:history="1">
        <w:r w:rsidR="000F40A7" w:rsidRPr="00B002C1">
          <w:rPr>
            <w:rStyle w:val="Hyperlink"/>
            <w:noProof/>
          </w:rPr>
          <w:t>Hình 3.11 Biểu đồ lớp use case Xem thông tin cá nhân</w:t>
        </w:r>
        <w:r w:rsidR="000F40A7">
          <w:rPr>
            <w:noProof/>
            <w:webHidden/>
          </w:rPr>
          <w:tab/>
        </w:r>
        <w:r w:rsidR="000F40A7">
          <w:rPr>
            <w:noProof/>
            <w:webHidden/>
          </w:rPr>
          <w:fldChar w:fldCharType="begin"/>
        </w:r>
        <w:r w:rsidR="000F40A7">
          <w:rPr>
            <w:noProof/>
            <w:webHidden/>
          </w:rPr>
          <w:instrText xml:space="preserve"> PAGEREF _Toc167628538 \h </w:instrText>
        </w:r>
        <w:r w:rsidR="000F40A7">
          <w:rPr>
            <w:noProof/>
            <w:webHidden/>
          </w:rPr>
        </w:r>
        <w:r w:rsidR="000F40A7">
          <w:rPr>
            <w:noProof/>
            <w:webHidden/>
          </w:rPr>
          <w:fldChar w:fldCharType="separate"/>
        </w:r>
        <w:r w:rsidR="000F40A7">
          <w:rPr>
            <w:noProof/>
            <w:webHidden/>
          </w:rPr>
          <w:t>44</w:t>
        </w:r>
        <w:r w:rsidR="000F40A7">
          <w:rPr>
            <w:noProof/>
            <w:webHidden/>
          </w:rPr>
          <w:fldChar w:fldCharType="end"/>
        </w:r>
      </w:hyperlink>
    </w:p>
    <w:p w14:paraId="308085A6" w14:textId="173D92B5"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39" w:history="1">
        <w:r w:rsidR="000F40A7" w:rsidRPr="00B002C1">
          <w:rPr>
            <w:rStyle w:val="Hyperlink"/>
            <w:noProof/>
          </w:rPr>
          <w:t>Hình 3.12 Biểu đồ trình tự use case Quản lý bài viết cá nhân</w:t>
        </w:r>
        <w:r w:rsidR="000F40A7">
          <w:rPr>
            <w:noProof/>
            <w:webHidden/>
          </w:rPr>
          <w:tab/>
        </w:r>
        <w:r w:rsidR="000F40A7">
          <w:rPr>
            <w:noProof/>
            <w:webHidden/>
          </w:rPr>
          <w:fldChar w:fldCharType="begin"/>
        </w:r>
        <w:r w:rsidR="000F40A7">
          <w:rPr>
            <w:noProof/>
            <w:webHidden/>
          </w:rPr>
          <w:instrText xml:space="preserve"> PAGEREF _Toc167628539 \h </w:instrText>
        </w:r>
        <w:r w:rsidR="000F40A7">
          <w:rPr>
            <w:noProof/>
            <w:webHidden/>
          </w:rPr>
        </w:r>
        <w:r w:rsidR="000F40A7">
          <w:rPr>
            <w:noProof/>
            <w:webHidden/>
          </w:rPr>
          <w:fldChar w:fldCharType="separate"/>
        </w:r>
        <w:r w:rsidR="000F40A7">
          <w:rPr>
            <w:noProof/>
            <w:webHidden/>
          </w:rPr>
          <w:t>45</w:t>
        </w:r>
        <w:r w:rsidR="000F40A7">
          <w:rPr>
            <w:noProof/>
            <w:webHidden/>
          </w:rPr>
          <w:fldChar w:fldCharType="end"/>
        </w:r>
      </w:hyperlink>
    </w:p>
    <w:p w14:paraId="4D93F351" w14:textId="5CD9FEED"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0" w:history="1">
        <w:r w:rsidR="000F40A7" w:rsidRPr="00B002C1">
          <w:rPr>
            <w:rStyle w:val="Hyperlink"/>
            <w:noProof/>
          </w:rPr>
          <w:t>Hình 3.13 Biểu đồ lớp use case Quản lý bài viết cá nhân</w:t>
        </w:r>
        <w:r w:rsidR="000F40A7">
          <w:rPr>
            <w:noProof/>
            <w:webHidden/>
          </w:rPr>
          <w:tab/>
        </w:r>
        <w:r w:rsidR="000F40A7">
          <w:rPr>
            <w:noProof/>
            <w:webHidden/>
          </w:rPr>
          <w:fldChar w:fldCharType="begin"/>
        </w:r>
        <w:r w:rsidR="000F40A7">
          <w:rPr>
            <w:noProof/>
            <w:webHidden/>
          </w:rPr>
          <w:instrText xml:space="preserve"> PAGEREF _Toc167628540 \h </w:instrText>
        </w:r>
        <w:r w:rsidR="000F40A7">
          <w:rPr>
            <w:noProof/>
            <w:webHidden/>
          </w:rPr>
        </w:r>
        <w:r w:rsidR="000F40A7">
          <w:rPr>
            <w:noProof/>
            <w:webHidden/>
          </w:rPr>
          <w:fldChar w:fldCharType="separate"/>
        </w:r>
        <w:r w:rsidR="000F40A7">
          <w:rPr>
            <w:noProof/>
            <w:webHidden/>
          </w:rPr>
          <w:t>46</w:t>
        </w:r>
        <w:r w:rsidR="000F40A7">
          <w:rPr>
            <w:noProof/>
            <w:webHidden/>
          </w:rPr>
          <w:fldChar w:fldCharType="end"/>
        </w:r>
      </w:hyperlink>
    </w:p>
    <w:p w14:paraId="3FEA453D" w14:textId="4AFC4E40"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1" w:history="1">
        <w:r w:rsidR="000F40A7" w:rsidRPr="00B002C1">
          <w:rPr>
            <w:rStyle w:val="Hyperlink"/>
            <w:noProof/>
          </w:rPr>
          <w:t>Hình 3.14 Biểu đồ trình tự use case Quản lý bình luận</w:t>
        </w:r>
        <w:r w:rsidR="000F40A7">
          <w:rPr>
            <w:noProof/>
            <w:webHidden/>
          </w:rPr>
          <w:tab/>
        </w:r>
        <w:r w:rsidR="000F40A7">
          <w:rPr>
            <w:noProof/>
            <w:webHidden/>
          </w:rPr>
          <w:fldChar w:fldCharType="begin"/>
        </w:r>
        <w:r w:rsidR="000F40A7">
          <w:rPr>
            <w:noProof/>
            <w:webHidden/>
          </w:rPr>
          <w:instrText xml:space="preserve"> PAGEREF _Toc167628541 \h </w:instrText>
        </w:r>
        <w:r w:rsidR="000F40A7">
          <w:rPr>
            <w:noProof/>
            <w:webHidden/>
          </w:rPr>
        </w:r>
        <w:r w:rsidR="000F40A7">
          <w:rPr>
            <w:noProof/>
            <w:webHidden/>
          </w:rPr>
          <w:fldChar w:fldCharType="separate"/>
        </w:r>
        <w:r w:rsidR="000F40A7">
          <w:rPr>
            <w:noProof/>
            <w:webHidden/>
          </w:rPr>
          <w:t>47</w:t>
        </w:r>
        <w:r w:rsidR="000F40A7">
          <w:rPr>
            <w:noProof/>
            <w:webHidden/>
          </w:rPr>
          <w:fldChar w:fldCharType="end"/>
        </w:r>
      </w:hyperlink>
    </w:p>
    <w:p w14:paraId="196F14B2" w14:textId="592A10CE"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2" w:history="1">
        <w:r w:rsidR="000F40A7" w:rsidRPr="00B002C1">
          <w:rPr>
            <w:rStyle w:val="Hyperlink"/>
            <w:noProof/>
          </w:rPr>
          <w:t>Hình 3.15 Biểu đồ lớp use case Quản lý bình luận</w:t>
        </w:r>
        <w:r w:rsidR="000F40A7">
          <w:rPr>
            <w:noProof/>
            <w:webHidden/>
          </w:rPr>
          <w:tab/>
        </w:r>
        <w:r w:rsidR="000F40A7">
          <w:rPr>
            <w:noProof/>
            <w:webHidden/>
          </w:rPr>
          <w:fldChar w:fldCharType="begin"/>
        </w:r>
        <w:r w:rsidR="000F40A7">
          <w:rPr>
            <w:noProof/>
            <w:webHidden/>
          </w:rPr>
          <w:instrText xml:space="preserve"> PAGEREF _Toc167628542 \h </w:instrText>
        </w:r>
        <w:r w:rsidR="000F40A7">
          <w:rPr>
            <w:noProof/>
            <w:webHidden/>
          </w:rPr>
        </w:r>
        <w:r w:rsidR="000F40A7">
          <w:rPr>
            <w:noProof/>
            <w:webHidden/>
          </w:rPr>
          <w:fldChar w:fldCharType="separate"/>
        </w:r>
        <w:r w:rsidR="000F40A7">
          <w:rPr>
            <w:noProof/>
            <w:webHidden/>
          </w:rPr>
          <w:t>48</w:t>
        </w:r>
        <w:r w:rsidR="000F40A7">
          <w:rPr>
            <w:noProof/>
            <w:webHidden/>
          </w:rPr>
          <w:fldChar w:fldCharType="end"/>
        </w:r>
      </w:hyperlink>
    </w:p>
    <w:p w14:paraId="5579BAD8" w14:textId="1C125809"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3" w:history="1">
        <w:r w:rsidR="000F40A7" w:rsidRPr="00B002C1">
          <w:rPr>
            <w:rStyle w:val="Hyperlink"/>
            <w:noProof/>
          </w:rPr>
          <w:t>Hình 3.16 Biểu đồ trình tự use case Quản lý nhóm cá nhân</w:t>
        </w:r>
        <w:r w:rsidR="000F40A7">
          <w:rPr>
            <w:noProof/>
            <w:webHidden/>
          </w:rPr>
          <w:tab/>
        </w:r>
        <w:r w:rsidR="000F40A7">
          <w:rPr>
            <w:noProof/>
            <w:webHidden/>
          </w:rPr>
          <w:fldChar w:fldCharType="begin"/>
        </w:r>
        <w:r w:rsidR="000F40A7">
          <w:rPr>
            <w:noProof/>
            <w:webHidden/>
          </w:rPr>
          <w:instrText xml:space="preserve"> PAGEREF _Toc167628543 \h </w:instrText>
        </w:r>
        <w:r w:rsidR="000F40A7">
          <w:rPr>
            <w:noProof/>
            <w:webHidden/>
          </w:rPr>
        </w:r>
        <w:r w:rsidR="000F40A7">
          <w:rPr>
            <w:noProof/>
            <w:webHidden/>
          </w:rPr>
          <w:fldChar w:fldCharType="separate"/>
        </w:r>
        <w:r w:rsidR="000F40A7">
          <w:rPr>
            <w:noProof/>
            <w:webHidden/>
          </w:rPr>
          <w:t>49</w:t>
        </w:r>
        <w:r w:rsidR="000F40A7">
          <w:rPr>
            <w:noProof/>
            <w:webHidden/>
          </w:rPr>
          <w:fldChar w:fldCharType="end"/>
        </w:r>
      </w:hyperlink>
    </w:p>
    <w:p w14:paraId="3A01C391" w14:textId="4880943A"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4" w:history="1">
        <w:r w:rsidR="000F40A7" w:rsidRPr="00B002C1">
          <w:rPr>
            <w:rStyle w:val="Hyperlink"/>
            <w:noProof/>
          </w:rPr>
          <w:t>Hình 3.17 Biểu đồ lớp use caseQuản lý nhóm cá nhân</w:t>
        </w:r>
        <w:r w:rsidR="000F40A7">
          <w:rPr>
            <w:noProof/>
            <w:webHidden/>
          </w:rPr>
          <w:tab/>
        </w:r>
        <w:r w:rsidR="000F40A7">
          <w:rPr>
            <w:noProof/>
            <w:webHidden/>
          </w:rPr>
          <w:fldChar w:fldCharType="begin"/>
        </w:r>
        <w:r w:rsidR="000F40A7">
          <w:rPr>
            <w:noProof/>
            <w:webHidden/>
          </w:rPr>
          <w:instrText xml:space="preserve"> PAGEREF _Toc167628544 \h </w:instrText>
        </w:r>
        <w:r w:rsidR="000F40A7">
          <w:rPr>
            <w:noProof/>
            <w:webHidden/>
          </w:rPr>
        </w:r>
        <w:r w:rsidR="000F40A7">
          <w:rPr>
            <w:noProof/>
            <w:webHidden/>
          </w:rPr>
          <w:fldChar w:fldCharType="separate"/>
        </w:r>
        <w:r w:rsidR="000F40A7">
          <w:rPr>
            <w:noProof/>
            <w:webHidden/>
          </w:rPr>
          <w:t>50</w:t>
        </w:r>
        <w:r w:rsidR="000F40A7">
          <w:rPr>
            <w:noProof/>
            <w:webHidden/>
          </w:rPr>
          <w:fldChar w:fldCharType="end"/>
        </w:r>
      </w:hyperlink>
    </w:p>
    <w:p w14:paraId="70B85602" w14:textId="0A4085A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5" w:history="1">
        <w:r w:rsidR="000F40A7" w:rsidRPr="00B002C1">
          <w:rPr>
            <w:rStyle w:val="Hyperlink"/>
            <w:noProof/>
          </w:rPr>
          <w:t>Hình 3.18 Biểu đồ trình tự use case Xem bài viết</w:t>
        </w:r>
        <w:r w:rsidR="000F40A7">
          <w:rPr>
            <w:noProof/>
            <w:webHidden/>
          </w:rPr>
          <w:tab/>
        </w:r>
        <w:r w:rsidR="000F40A7">
          <w:rPr>
            <w:noProof/>
            <w:webHidden/>
          </w:rPr>
          <w:fldChar w:fldCharType="begin"/>
        </w:r>
        <w:r w:rsidR="000F40A7">
          <w:rPr>
            <w:noProof/>
            <w:webHidden/>
          </w:rPr>
          <w:instrText xml:space="preserve"> PAGEREF _Toc167628545 \h </w:instrText>
        </w:r>
        <w:r w:rsidR="000F40A7">
          <w:rPr>
            <w:noProof/>
            <w:webHidden/>
          </w:rPr>
        </w:r>
        <w:r w:rsidR="000F40A7">
          <w:rPr>
            <w:noProof/>
            <w:webHidden/>
          </w:rPr>
          <w:fldChar w:fldCharType="separate"/>
        </w:r>
        <w:r w:rsidR="000F40A7">
          <w:rPr>
            <w:noProof/>
            <w:webHidden/>
          </w:rPr>
          <w:t>50</w:t>
        </w:r>
        <w:r w:rsidR="000F40A7">
          <w:rPr>
            <w:noProof/>
            <w:webHidden/>
          </w:rPr>
          <w:fldChar w:fldCharType="end"/>
        </w:r>
      </w:hyperlink>
    </w:p>
    <w:p w14:paraId="6AC87DBD" w14:textId="569F86C7"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6" w:history="1">
        <w:r w:rsidR="000F40A7" w:rsidRPr="00B002C1">
          <w:rPr>
            <w:rStyle w:val="Hyperlink"/>
            <w:noProof/>
          </w:rPr>
          <w:t>Hình 3.19 Biểu đồ lớp use case Xem bài viết</w:t>
        </w:r>
        <w:r w:rsidR="000F40A7">
          <w:rPr>
            <w:noProof/>
            <w:webHidden/>
          </w:rPr>
          <w:tab/>
        </w:r>
        <w:r w:rsidR="000F40A7">
          <w:rPr>
            <w:noProof/>
            <w:webHidden/>
          </w:rPr>
          <w:fldChar w:fldCharType="begin"/>
        </w:r>
        <w:r w:rsidR="000F40A7">
          <w:rPr>
            <w:noProof/>
            <w:webHidden/>
          </w:rPr>
          <w:instrText xml:space="preserve"> PAGEREF _Toc167628546 \h </w:instrText>
        </w:r>
        <w:r w:rsidR="000F40A7">
          <w:rPr>
            <w:noProof/>
            <w:webHidden/>
          </w:rPr>
        </w:r>
        <w:r w:rsidR="000F40A7">
          <w:rPr>
            <w:noProof/>
            <w:webHidden/>
          </w:rPr>
          <w:fldChar w:fldCharType="separate"/>
        </w:r>
        <w:r w:rsidR="000F40A7">
          <w:rPr>
            <w:noProof/>
            <w:webHidden/>
          </w:rPr>
          <w:t>51</w:t>
        </w:r>
        <w:r w:rsidR="000F40A7">
          <w:rPr>
            <w:noProof/>
            <w:webHidden/>
          </w:rPr>
          <w:fldChar w:fldCharType="end"/>
        </w:r>
      </w:hyperlink>
    </w:p>
    <w:p w14:paraId="288CB4F9" w14:textId="020DF4CE"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7" w:history="1">
        <w:r w:rsidR="000F40A7" w:rsidRPr="00B002C1">
          <w:rPr>
            <w:rStyle w:val="Hyperlink"/>
            <w:noProof/>
          </w:rPr>
          <w:t>Hình 3.20 Biểu đồ trình tự use case Quản lý tin nhắn</w:t>
        </w:r>
        <w:r w:rsidR="000F40A7">
          <w:rPr>
            <w:noProof/>
            <w:webHidden/>
          </w:rPr>
          <w:tab/>
        </w:r>
        <w:r w:rsidR="000F40A7">
          <w:rPr>
            <w:noProof/>
            <w:webHidden/>
          </w:rPr>
          <w:fldChar w:fldCharType="begin"/>
        </w:r>
        <w:r w:rsidR="000F40A7">
          <w:rPr>
            <w:noProof/>
            <w:webHidden/>
          </w:rPr>
          <w:instrText xml:space="preserve"> PAGEREF _Toc167628547 \h </w:instrText>
        </w:r>
        <w:r w:rsidR="000F40A7">
          <w:rPr>
            <w:noProof/>
            <w:webHidden/>
          </w:rPr>
        </w:r>
        <w:r w:rsidR="000F40A7">
          <w:rPr>
            <w:noProof/>
            <w:webHidden/>
          </w:rPr>
          <w:fldChar w:fldCharType="separate"/>
        </w:r>
        <w:r w:rsidR="000F40A7">
          <w:rPr>
            <w:noProof/>
            <w:webHidden/>
          </w:rPr>
          <w:t>52</w:t>
        </w:r>
        <w:r w:rsidR="000F40A7">
          <w:rPr>
            <w:noProof/>
            <w:webHidden/>
          </w:rPr>
          <w:fldChar w:fldCharType="end"/>
        </w:r>
      </w:hyperlink>
    </w:p>
    <w:p w14:paraId="39076AEE" w14:textId="1ADD91BC"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8" w:history="1">
        <w:r w:rsidR="000F40A7" w:rsidRPr="00B002C1">
          <w:rPr>
            <w:rStyle w:val="Hyperlink"/>
            <w:noProof/>
          </w:rPr>
          <w:t>Hình 3.21 Biểu đồ lớp use case Quản lý tin nhắn</w:t>
        </w:r>
        <w:r w:rsidR="000F40A7">
          <w:rPr>
            <w:noProof/>
            <w:webHidden/>
          </w:rPr>
          <w:tab/>
        </w:r>
        <w:r w:rsidR="000F40A7">
          <w:rPr>
            <w:noProof/>
            <w:webHidden/>
          </w:rPr>
          <w:fldChar w:fldCharType="begin"/>
        </w:r>
        <w:r w:rsidR="000F40A7">
          <w:rPr>
            <w:noProof/>
            <w:webHidden/>
          </w:rPr>
          <w:instrText xml:space="preserve"> PAGEREF _Toc167628548 \h </w:instrText>
        </w:r>
        <w:r w:rsidR="000F40A7">
          <w:rPr>
            <w:noProof/>
            <w:webHidden/>
          </w:rPr>
        </w:r>
        <w:r w:rsidR="000F40A7">
          <w:rPr>
            <w:noProof/>
            <w:webHidden/>
          </w:rPr>
          <w:fldChar w:fldCharType="separate"/>
        </w:r>
        <w:r w:rsidR="000F40A7">
          <w:rPr>
            <w:noProof/>
            <w:webHidden/>
          </w:rPr>
          <w:t>53</w:t>
        </w:r>
        <w:r w:rsidR="000F40A7">
          <w:rPr>
            <w:noProof/>
            <w:webHidden/>
          </w:rPr>
          <w:fldChar w:fldCharType="end"/>
        </w:r>
      </w:hyperlink>
    </w:p>
    <w:p w14:paraId="6C9E0852" w14:textId="784DC5C3"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49" w:history="1">
        <w:r w:rsidR="000F40A7" w:rsidRPr="00B002C1">
          <w:rPr>
            <w:rStyle w:val="Hyperlink"/>
            <w:noProof/>
          </w:rPr>
          <w:t>Hình 3.22 Biểu đồ trình tự use case Quản lý người dùng</w:t>
        </w:r>
        <w:r w:rsidR="000F40A7">
          <w:rPr>
            <w:noProof/>
            <w:webHidden/>
          </w:rPr>
          <w:tab/>
        </w:r>
        <w:r w:rsidR="000F40A7">
          <w:rPr>
            <w:noProof/>
            <w:webHidden/>
          </w:rPr>
          <w:fldChar w:fldCharType="begin"/>
        </w:r>
        <w:r w:rsidR="000F40A7">
          <w:rPr>
            <w:noProof/>
            <w:webHidden/>
          </w:rPr>
          <w:instrText xml:space="preserve"> PAGEREF _Toc167628549 \h </w:instrText>
        </w:r>
        <w:r w:rsidR="000F40A7">
          <w:rPr>
            <w:noProof/>
            <w:webHidden/>
          </w:rPr>
        </w:r>
        <w:r w:rsidR="000F40A7">
          <w:rPr>
            <w:noProof/>
            <w:webHidden/>
          </w:rPr>
          <w:fldChar w:fldCharType="separate"/>
        </w:r>
        <w:r w:rsidR="000F40A7">
          <w:rPr>
            <w:noProof/>
            <w:webHidden/>
          </w:rPr>
          <w:t>54</w:t>
        </w:r>
        <w:r w:rsidR="000F40A7">
          <w:rPr>
            <w:noProof/>
            <w:webHidden/>
          </w:rPr>
          <w:fldChar w:fldCharType="end"/>
        </w:r>
      </w:hyperlink>
    </w:p>
    <w:p w14:paraId="05B22628" w14:textId="18A41273"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0" w:history="1">
        <w:r w:rsidR="000F40A7" w:rsidRPr="00B002C1">
          <w:rPr>
            <w:rStyle w:val="Hyperlink"/>
            <w:noProof/>
          </w:rPr>
          <w:t>Hình 3.23 Biểu đồ lớp use case Quản lý người dùng</w:t>
        </w:r>
        <w:r w:rsidR="000F40A7">
          <w:rPr>
            <w:noProof/>
            <w:webHidden/>
          </w:rPr>
          <w:tab/>
        </w:r>
        <w:r w:rsidR="000F40A7">
          <w:rPr>
            <w:noProof/>
            <w:webHidden/>
          </w:rPr>
          <w:fldChar w:fldCharType="begin"/>
        </w:r>
        <w:r w:rsidR="000F40A7">
          <w:rPr>
            <w:noProof/>
            <w:webHidden/>
          </w:rPr>
          <w:instrText xml:space="preserve"> PAGEREF _Toc167628550 \h </w:instrText>
        </w:r>
        <w:r w:rsidR="000F40A7">
          <w:rPr>
            <w:noProof/>
            <w:webHidden/>
          </w:rPr>
        </w:r>
        <w:r w:rsidR="000F40A7">
          <w:rPr>
            <w:noProof/>
            <w:webHidden/>
          </w:rPr>
          <w:fldChar w:fldCharType="separate"/>
        </w:r>
        <w:r w:rsidR="000F40A7">
          <w:rPr>
            <w:noProof/>
            <w:webHidden/>
          </w:rPr>
          <w:t>54</w:t>
        </w:r>
        <w:r w:rsidR="000F40A7">
          <w:rPr>
            <w:noProof/>
            <w:webHidden/>
          </w:rPr>
          <w:fldChar w:fldCharType="end"/>
        </w:r>
      </w:hyperlink>
    </w:p>
    <w:p w14:paraId="1E6E8375" w14:textId="137B553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1" w:history="1">
        <w:r w:rsidR="000F40A7" w:rsidRPr="00B002C1">
          <w:rPr>
            <w:rStyle w:val="Hyperlink"/>
            <w:noProof/>
          </w:rPr>
          <w:t>Hình 3.24: Biểu đồ thực thể liên kết</w:t>
        </w:r>
        <w:r w:rsidR="000F40A7">
          <w:rPr>
            <w:noProof/>
            <w:webHidden/>
          </w:rPr>
          <w:tab/>
        </w:r>
        <w:r w:rsidR="000F40A7">
          <w:rPr>
            <w:noProof/>
            <w:webHidden/>
          </w:rPr>
          <w:fldChar w:fldCharType="begin"/>
        </w:r>
        <w:r w:rsidR="000F40A7">
          <w:rPr>
            <w:noProof/>
            <w:webHidden/>
          </w:rPr>
          <w:instrText xml:space="preserve"> PAGEREF _Toc167628551 \h </w:instrText>
        </w:r>
        <w:r w:rsidR="000F40A7">
          <w:rPr>
            <w:noProof/>
            <w:webHidden/>
          </w:rPr>
        </w:r>
        <w:r w:rsidR="000F40A7">
          <w:rPr>
            <w:noProof/>
            <w:webHidden/>
          </w:rPr>
          <w:fldChar w:fldCharType="separate"/>
        </w:r>
        <w:r w:rsidR="000F40A7">
          <w:rPr>
            <w:noProof/>
            <w:webHidden/>
          </w:rPr>
          <w:t>55</w:t>
        </w:r>
        <w:r w:rsidR="000F40A7">
          <w:rPr>
            <w:noProof/>
            <w:webHidden/>
          </w:rPr>
          <w:fldChar w:fldCharType="end"/>
        </w:r>
      </w:hyperlink>
    </w:p>
    <w:p w14:paraId="10B5D874" w14:textId="279E1B10"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2" w:history="1">
        <w:r w:rsidR="000F40A7" w:rsidRPr="00B002C1">
          <w:rPr>
            <w:rStyle w:val="Hyperlink"/>
            <w:noProof/>
          </w:rPr>
          <w:t>Hình 4.1 Giao diện trang chủ</w:t>
        </w:r>
        <w:r w:rsidR="000F40A7">
          <w:rPr>
            <w:noProof/>
            <w:webHidden/>
          </w:rPr>
          <w:tab/>
        </w:r>
        <w:r w:rsidR="000F40A7">
          <w:rPr>
            <w:noProof/>
            <w:webHidden/>
          </w:rPr>
          <w:fldChar w:fldCharType="begin"/>
        </w:r>
        <w:r w:rsidR="000F40A7">
          <w:rPr>
            <w:noProof/>
            <w:webHidden/>
          </w:rPr>
          <w:instrText xml:space="preserve"> PAGEREF _Toc167628552 \h </w:instrText>
        </w:r>
        <w:r w:rsidR="000F40A7">
          <w:rPr>
            <w:noProof/>
            <w:webHidden/>
          </w:rPr>
        </w:r>
        <w:r w:rsidR="000F40A7">
          <w:rPr>
            <w:noProof/>
            <w:webHidden/>
          </w:rPr>
          <w:fldChar w:fldCharType="separate"/>
        </w:r>
        <w:r w:rsidR="000F40A7">
          <w:rPr>
            <w:noProof/>
            <w:webHidden/>
          </w:rPr>
          <w:t>63</w:t>
        </w:r>
        <w:r w:rsidR="000F40A7">
          <w:rPr>
            <w:noProof/>
            <w:webHidden/>
          </w:rPr>
          <w:fldChar w:fldCharType="end"/>
        </w:r>
      </w:hyperlink>
    </w:p>
    <w:p w14:paraId="2B3D8F6B" w14:textId="2B8C40A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3" w:history="1">
        <w:r w:rsidR="000F40A7" w:rsidRPr="00B002C1">
          <w:rPr>
            <w:rStyle w:val="Hyperlink"/>
            <w:noProof/>
          </w:rPr>
          <w:t>Hình 4.2 Giao diện nhóm</w:t>
        </w:r>
        <w:r w:rsidR="000F40A7">
          <w:rPr>
            <w:noProof/>
            <w:webHidden/>
          </w:rPr>
          <w:tab/>
        </w:r>
        <w:r w:rsidR="000F40A7">
          <w:rPr>
            <w:noProof/>
            <w:webHidden/>
          </w:rPr>
          <w:fldChar w:fldCharType="begin"/>
        </w:r>
        <w:r w:rsidR="000F40A7">
          <w:rPr>
            <w:noProof/>
            <w:webHidden/>
          </w:rPr>
          <w:instrText xml:space="preserve"> PAGEREF _Toc167628553 \h </w:instrText>
        </w:r>
        <w:r w:rsidR="000F40A7">
          <w:rPr>
            <w:noProof/>
            <w:webHidden/>
          </w:rPr>
        </w:r>
        <w:r w:rsidR="000F40A7">
          <w:rPr>
            <w:noProof/>
            <w:webHidden/>
          </w:rPr>
          <w:fldChar w:fldCharType="separate"/>
        </w:r>
        <w:r w:rsidR="000F40A7">
          <w:rPr>
            <w:noProof/>
            <w:webHidden/>
          </w:rPr>
          <w:t>64</w:t>
        </w:r>
        <w:r w:rsidR="000F40A7">
          <w:rPr>
            <w:noProof/>
            <w:webHidden/>
          </w:rPr>
          <w:fldChar w:fldCharType="end"/>
        </w:r>
      </w:hyperlink>
    </w:p>
    <w:p w14:paraId="73B3B4F7" w14:textId="3A08259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4" w:history="1">
        <w:r w:rsidR="000F40A7" w:rsidRPr="00B002C1">
          <w:rPr>
            <w:rStyle w:val="Hyperlink"/>
            <w:noProof/>
          </w:rPr>
          <w:t>Hình 4.3 Giao diện trang cá nhân</w:t>
        </w:r>
        <w:r w:rsidR="000F40A7">
          <w:rPr>
            <w:noProof/>
            <w:webHidden/>
          </w:rPr>
          <w:tab/>
        </w:r>
        <w:r w:rsidR="000F40A7">
          <w:rPr>
            <w:noProof/>
            <w:webHidden/>
          </w:rPr>
          <w:fldChar w:fldCharType="begin"/>
        </w:r>
        <w:r w:rsidR="000F40A7">
          <w:rPr>
            <w:noProof/>
            <w:webHidden/>
          </w:rPr>
          <w:instrText xml:space="preserve"> PAGEREF _Toc167628554 \h </w:instrText>
        </w:r>
        <w:r w:rsidR="000F40A7">
          <w:rPr>
            <w:noProof/>
            <w:webHidden/>
          </w:rPr>
        </w:r>
        <w:r w:rsidR="000F40A7">
          <w:rPr>
            <w:noProof/>
            <w:webHidden/>
          </w:rPr>
          <w:fldChar w:fldCharType="separate"/>
        </w:r>
        <w:r w:rsidR="000F40A7">
          <w:rPr>
            <w:noProof/>
            <w:webHidden/>
          </w:rPr>
          <w:t>64</w:t>
        </w:r>
        <w:r w:rsidR="000F40A7">
          <w:rPr>
            <w:noProof/>
            <w:webHidden/>
          </w:rPr>
          <w:fldChar w:fldCharType="end"/>
        </w:r>
      </w:hyperlink>
    </w:p>
    <w:p w14:paraId="5032514E" w14:textId="6C33DBEA"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5" w:history="1">
        <w:r w:rsidR="000F40A7" w:rsidRPr="00B002C1">
          <w:rPr>
            <w:rStyle w:val="Hyperlink"/>
            <w:noProof/>
          </w:rPr>
          <w:t>Hình 4.4 Giao diện cuộc trò chuyện</w:t>
        </w:r>
        <w:r w:rsidR="000F40A7">
          <w:rPr>
            <w:noProof/>
            <w:webHidden/>
          </w:rPr>
          <w:tab/>
        </w:r>
        <w:r w:rsidR="000F40A7">
          <w:rPr>
            <w:noProof/>
            <w:webHidden/>
          </w:rPr>
          <w:fldChar w:fldCharType="begin"/>
        </w:r>
        <w:r w:rsidR="000F40A7">
          <w:rPr>
            <w:noProof/>
            <w:webHidden/>
          </w:rPr>
          <w:instrText xml:space="preserve"> PAGEREF _Toc167628555 \h </w:instrText>
        </w:r>
        <w:r w:rsidR="000F40A7">
          <w:rPr>
            <w:noProof/>
            <w:webHidden/>
          </w:rPr>
        </w:r>
        <w:r w:rsidR="000F40A7">
          <w:rPr>
            <w:noProof/>
            <w:webHidden/>
          </w:rPr>
          <w:fldChar w:fldCharType="separate"/>
        </w:r>
        <w:r w:rsidR="000F40A7">
          <w:rPr>
            <w:noProof/>
            <w:webHidden/>
          </w:rPr>
          <w:t>65</w:t>
        </w:r>
        <w:r w:rsidR="000F40A7">
          <w:rPr>
            <w:noProof/>
            <w:webHidden/>
          </w:rPr>
          <w:fldChar w:fldCharType="end"/>
        </w:r>
      </w:hyperlink>
    </w:p>
    <w:p w14:paraId="3565F4A1" w14:textId="2623BFC9"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6" w:history="1">
        <w:r w:rsidR="000F40A7" w:rsidRPr="00B002C1">
          <w:rPr>
            <w:rStyle w:val="Hyperlink"/>
            <w:noProof/>
          </w:rPr>
          <w:t>Hình 4.5 Giao diện bạn bè</w:t>
        </w:r>
        <w:r w:rsidR="000F40A7">
          <w:rPr>
            <w:noProof/>
            <w:webHidden/>
          </w:rPr>
          <w:tab/>
        </w:r>
        <w:r w:rsidR="000F40A7">
          <w:rPr>
            <w:noProof/>
            <w:webHidden/>
          </w:rPr>
          <w:fldChar w:fldCharType="begin"/>
        </w:r>
        <w:r w:rsidR="000F40A7">
          <w:rPr>
            <w:noProof/>
            <w:webHidden/>
          </w:rPr>
          <w:instrText xml:space="preserve"> PAGEREF _Toc167628556 \h </w:instrText>
        </w:r>
        <w:r w:rsidR="000F40A7">
          <w:rPr>
            <w:noProof/>
            <w:webHidden/>
          </w:rPr>
        </w:r>
        <w:r w:rsidR="000F40A7">
          <w:rPr>
            <w:noProof/>
            <w:webHidden/>
          </w:rPr>
          <w:fldChar w:fldCharType="separate"/>
        </w:r>
        <w:r w:rsidR="000F40A7">
          <w:rPr>
            <w:noProof/>
            <w:webHidden/>
          </w:rPr>
          <w:t>65</w:t>
        </w:r>
        <w:r w:rsidR="000F40A7">
          <w:rPr>
            <w:noProof/>
            <w:webHidden/>
          </w:rPr>
          <w:fldChar w:fldCharType="end"/>
        </w:r>
      </w:hyperlink>
    </w:p>
    <w:p w14:paraId="23668F6B" w14:textId="03E2782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7" w:history="1">
        <w:r w:rsidR="000F40A7" w:rsidRPr="00B002C1">
          <w:rPr>
            <w:rStyle w:val="Hyperlink"/>
            <w:noProof/>
          </w:rPr>
          <w:t>Hình 4.6 Giao diện bài viết</w:t>
        </w:r>
        <w:r w:rsidR="000F40A7">
          <w:rPr>
            <w:noProof/>
            <w:webHidden/>
          </w:rPr>
          <w:tab/>
        </w:r>
        <w:r w:rsidR="000F40A7">
          <w:rPr>
            <w:noProof/>
            <w:webHidden/>
          </w:rPr>
          <w:fldChar w:fldCharType="begin"/>
        </w:r>
        <w:r w:rsidR="000F40A7">
          <w:rPr>
            <w:noProof/>
            <w:webHidden/>
          </w:rPr>
          <w:instrText xml:space="preserve"> PAGEREF _Toc167628557 \h </w:instrText>
        </w:r>
        <w:r w:rsidR="000F40A7">
          <w:rPr>
            <w:noProof/>
            <w:webHidden/>
          </w:rPr>
        </w:r>
        <w:r w:rsidR="000F40A7">
          <w:rPr>
            <w:noProof/>
            <w:webHidden/>
          </w:rPr>
          <w:fldChar w:fldCharType="separate"/>
        </w:r>
        <w:r w:rsidR="000F40A7">
          <w:rPr>
            <w:noProof/>
            <w:webHidden/>
          </w:rPr>
          <w:t>66</w:t>
        </w:r>
        <w:r w:rsidR="000F40A7">
          <w:rPr>
            <w:noProof/>
            <w:webHidden/>
          </w:rPr>
          <w:fldChar w:fldCharType="end"/>
        </w:r>
      </w:hyperlink>
    </w:p>
    <w:p w14:paraId="3098C7ED" w14:textId="051F8AEB"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8" w:history="1">
        <w:r w:rsidR="000F40A7" w:rsidRPr="00B002C1">
          <w:rPr>
            <w:rStyle w:val="Hyperlink"/>
            <w:noProof/>
          </w:rPr>
          <w:t>Hình 4.7 Giao diện đăng nhập</w:t>
        </w:r>
        <w:r w:rsidR="000F40A7">
          <w:rPr>
            <w:noProof/>
            <w:webHidden/>
          </w:rPr>
          <w:tab/>
        </w:r>
        <w:r w:rsidR="000F40A7">
          <w:rPr>
            <w:noProof/>
            <w:webHidden/>
          </w:rPr>
          <w:fldChar w:fldCharType="begin"/>
        </w:r>
        <w:r w:rsidR="000F40A7">
          <w:rPr>
            <w:noProof/>
            <w:webHidden/>
          </w:rPr>
          <w:instrText xml:space="preserve"> PAGEREF _Toc167628558 \h </w:instrText>
        </w:r>
        <w:r w:rsidR="000F40A7">
          <w:rPr>
            <w:noProof/>
            <w:webHidden/>
          </w:rPr>
        </w:r>
        <w:r w:rsidR="000F40A7">
          <w:rPr>
            <w:noProof/>
            <w:webHidden/>
          </w:rPr>
          <w:fldChar w:fldCharType="separate"/>
        </w:r>
        <w:r w:rsidR="000F40A7">
          <w:rPr>
            <w:noProof/>
            <w:webHidden/>
          </w:rPr>
          <w:t>66</w:t>
        </w:r>
        <w:r w:rsidR="000F40A7">
          <w:rPr>
            <w:noProof/>
            <w:webHidden/>
          </w:rPr>
          <w:fldChar w:fldCharType="end"/>
        </w:r>
      </w:hyperlink>
    </w:p>
    <w:p w14:paraId="703A9095" w14:textId="5BF5E63F"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59" w:history="1">
        <w:r w:rsidR="000F40A7" w:rsidRPr="00B002C1">
          <w:rPr>
            <w:rStyle w:val="Hyperlink"/>
            <w:noProof/>
          </w:rPr>
          <w:t>Hình 4.8 Giao diện đăng ký</w:t>
        </w:r>
        <w:r w:rsidR="000F40A7">
          <w:rPr>
            <w:noProof/>
            <w:webHidden/>
          </w:rPr>
          <w:tab/>
        </w:r>
        <w:r w:rsidR="000F40A7">
          <w:rPr>
            <w:noProof/>
            <w:webHidden/>
          </w:rPr>
          <w:fldChar w:fldCharType="begin"/>
        </w:r>
        <w:r w:rsidR="000F40A7">
          <w:rPr>
            <w:noProof/>
            <w:webHidden/>
          </w:rPr>
          <w:instrText xml:space="preserve"> PAGEREF _Toc167628559 \h </w:instrText>
        </w:r>
        <w:r w:rsidR="000F40A7">
          <w:rPr>
            <w:noProof/>
            <w:webHidden/>
          </w:rPr>
        </w:r>
        <w:r w:rsidR="000F40A7">
          <w:rPr>
            <w:noProof/>
            <w:webHidden/>
          </w:rPr>
          <w:fldChar w:fldCharType="separate"/>
        </w:r>
        <w:r w:rsidR="000F40A7">
          <w:rPr>
            <w:noProof/>
            <w:webHidden/>
          </w:rPr>
          <w:t>67</w:t>
        </w:r>
        <w:r w:rsidR="000F40A7">
          <w:rPr>
            <w:noProof/>
            <w:webHidden/>
          </w:rPr>
          <w:fldChar w:fldCharType="end"/>
        </w:r>
      </w:hyperlink>
    </w:p>
    <w:p w14:paraId="11C99AE5" w14:textId="10C0C1E1"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0" w:history="1">
        <w:r w:rsidR="000F40A7" w:rsidRPr="00B002C1">
          <w:rPr>
            <w:rStyle w:val="Hyperlink"/>
            <w:noProof/>
          </w:rPr>
          <w:t>Hình 4.9 Giao diện dashboard</w:t>
        </w:r>
        <w:r w:rsidR="000F40A7">
          <w:rPr>
            <w:noProof/>
            <w:webHidden/>
          </w:rPr>
          <w:tab/>
        </w:r>
        <w:r w:rsidR="000F40A7">
          <w:rPr>
            <w:noProof/>
            <w:webHidden/>
          </w:rPr>
          <w:fldChar w:fldCharType="begin"/>
        </w:r>
        <w:r w:rsidR="000F40A7">
          <w:rPr>
            <w:noProof/>
            <w:webHidden/>
          </w:rPr>
          <w:instrText xml:space="preserve"> PAGEREF _Toc167628560 \h </w:instrText>
        </w:r>
        <w:r w:rsidR="000F40A7">
          <w:rPr>
            <w:noProof/>
            <w:webHidden/>
          </w:rPr>
        </w:r>
        <w:r w:rsidR="000F40A7">
          <w:rPr>
            <w:noProof/>
            <w:webHidden/>
          </w:rPr>
          <w:fldChar w:fldCharType="separate"/>
        </w:r>
        <w:r w:rsidR="000F40A7">
          <w:rPr>
            <w:noProof/>
            <w:webHidden/>
          </w:rPr>
          <w:t>67</w:t>
        </w:r>
        <w:r w:rsidR="000F40A7">
          <w:rPr>
            <w:noProof/>
            <w:webHidden/>
          </w:rPr>
          <w:fldChar w:fldCharType="end"/>
        </w:r>
      </w:hyperlink>
    </w:p>
    <w:p w14:paraId="7E47F2EB" w14:textId="5BA90AC6"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1" w:history="1">
        <w:r w:rsidR="000F40A7" w:rsidRPr="00B002C1">
          <w:rPr>
            <w:rStyle w:val="Hyperlink"/>
            <w:noProof/>
          </w:rPr>
          <w:t>Hình 4.10 Giao diện quản lý người dùng</w:t>
        </w:r>
        <w:r w:rsidR="000F40A7">
          <w:rPr>
            <w:noProof/>
            <w:webHidden/>
          </w:rPr>
          <w:tab/>
        </w:r>
        <w:r w:rsidR="000F40A7">
          <w:rPr>
            <w:noProof/>
            <w:webHidden/>
          </w:rPr>
          <w:fldChar w:fldCharType="begin"/>
        </w:r>
        <w:r w:rsidR="000F40A7">
          <w:rPr>
            <w:noProof/>
            <w:webHidden/>
          </w:rPr>
          <w:instrText xml:space="preserve"> PAGEREF _Toc167628561 \h </w:instrText>
        </w:r>
        <w:r w:rsidR="000F40A7">
          <w:rPr>
            <w:noProof/>
            <w:webHidden/>
          </w:rPr>
        </w:r>
        <w:r w:rsidR="000F40A7">
          <w:rPr>
            <w:noProof/>
            <w:webHidden/>
          </w:rPr>
          <w:fldChar w:fldCharType="separate"/>
        </w:r>
        <w:r w:rsidR="000F40A7">
          <w:rPr>
            <w:noProof/>
            <w:webHidden/>
          </w:rPr>
          <w:t>68</w:t>
        </w:r>
        <w:r w:rsidR="000F40A7">
          <w:rPr>
            <w:noProof/>
            <w:webHidden/>
          </w:rPr>
          <w:fldChar w:fldCharType="end"/>
        </w:r>
      </w:hyperlink>
    </w:p>
    <w:p w14:paraId="293F1643" w14:textId="5B81912D"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2" w:history="1">
        <w:r w:rsidR="000F40A7" w:rsidRPr="00B002C1">
          <w:rPr>
            <w:rStyle w:val="Hyperlink"/>
            <w:noProof/>
          </w:rPr>
          <w:t>Hình 4.11 Giao diện quản lý nhóm</w:t>
        </w:r>
        <w:r w:rsidR="000F40A7">
          <w:rPr>
            <w:noProof/>
            <w:webHidden/>
          </w:rPr>
          <w:tab/>
        </w:r>
        <w:r w:rsidR="000F40A7">
          <w:rPr>
            <w:noProof/>
            <w:webHidden/>
          </w:rPr>
          <w:fldChar w:fldCharType="begin"/>
        </w:r>
        <w:r w:rsidR="000F40A7">
          <w:rPr>
            <w:noProof/>
            <w:webHidden/>
          </w:rPr>
          <w:instrText xml:space="preserve"> PAGEREF _Toc167628562 \h </w:instrText>
        </w:r>
        <w:r w:rsidR="000F40A7">
          <w:rPr>
            <w:noProof/>
            <w:webHidden/>
          </w:rPr>
        </w:r>
        <w:r w:rsidR="000F40A7">
          <w:rPr>
            <w:noProof/>
            <w:webHidden/>
          </w:rPr>
          <w:fldChar w:fldCharType="separate"/>
        </w:r>
        <w:r w:rsidR="000F40A7">
          <w:rPr>
            <w:noProof/>
            <w:webHidden/>
          </w:rPr>
          <w:t>68</w:t>
        </w:r>
        <w:r w:rsidR="000F40A7">
          <w:rPr>
            <w:noProof/>
            <w:webHidden/>
          </w:rPr>
          <w:fldChar w:fldCharType="end"/>
        </w:r>
      </w:hyperlink>
    </w:p>
    <w:p w14:paraId="7445C999" w14:textId="127DA218"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3" w:history="1">
        <w:r w:rsidR="000F40A7" w:rsidRPr="00B002C1">
          <w:rPr>
            <w:rStyle w:val="Hyperlink"/>
            <w:noProof/>
          </w:rPr>
          <w:t>Hình 4.12 Giao diện quản lý bài viết</w:t>
        </w:r>
        <w:r w:rsidR="000F40A7">
          <w:rPr>
            <w:noProof/>
            <w:webHidden/>
          </w:rPr>
          <w:tab/>
        </w:r>
        <w:r w:rsidR="000F40A7">
          <w:rPr>
            <w:noProof/>
            <w:webHidden/>
          </w:rPr>
          <w:fldChar w:fldCharType="begin"/>
        </w:r>
        <w:r w:rsidR="000F40A7">
          <w:rPr>
            <w:noProof/>
            <w:webHidden/>
          </w:rPr>
          <w:instrText xml:space="preserve"> PAGEREF _Toc167628563 \h </w:instrText>
        </w:r>
        <w:r w:rsidR="000F40A7">
          <w:rPr>
            <w:noProof/>
            <w:webHidden/>
          </w:rPr>
        </w:r>
        <w:r w:rsidR="000F40A7">
          <w:rPr>
            <w:noProof/>
            <w:webHidden/>
          </w:rPr>
          <w:fldChar w:fldCharType="separate"/>
        </w:r>
        <w:r w:rsidR="000F40A7">
          <w:rPr>
            <w:noProof/>
            <w:webHidden/>
          </w:rPr>
          <w:t>69</w:t>
        </w:r>
        <w:r w:rsidR="000F40A7">
          <w:rPr>
            <w:noProof/>
            <w:webHidden/>
          </w:rPr>
          <w:fldChar w:fldCharType="end"/>
        </w:r>
      </w:hyperlink>
    </w:p>
    <w:p w14:paraId="3453FACD" w14:textId="158E9BAC" w:rsidR="000F40A7" w:rsidRDefault="00000000">
      <w:pPr>
        <w:pStyle w:val="TableofFigures"/>
        <w:tabs>
          <w:tab w:val="right" w:leader="dot" w:pos="8777"/>
        </w:tabs>
        <w:rPr>
          <w:rFonts w:asciiTheme="minorHAnsi" w:eastAsiaTheme="minorEastAsia" w:hAnsiTheme="minorHAnsi" w:cstheme="minorBidi"/>
          <w:noProof/>
          <w:color w:val="auto"/>
          <w:kern w:val="2"/>
          <w:sz w:val="22"/>
          <w14:ligatures w14:val="standardContextual"/>
        </w:rPr>
      </w:pPr>
      <w:hyperlink w:anchor="_Toc167628564" w:history="1">
        <w:r w:rsidR="000F40A7" w:rsidRPr="00B002C1">
          <w:rPr>
            <w:rStyle w:val="Hyperlink"/>
            <w:noProof/>
          </w:rPr>
          <w:t>Hình 4.13 Giao diện quản lý báo cáo</w:t>
        </w:r>
        <w:r w:rsidR="000F40A7">
          <w:rPr>
            <w:noProof/>
            <w:webHidden/>
          </w:rPr>
          <w:tab/>
        </w:r>
        <w:r w:rsidR="000F40A7">
          <w:rPr>
            <w:noProof/>
            <w:webHidden/>
          </w:rPr>
          <w:fldChar w:fldCharType="begin"/>
        </w:r>
        <w:r w:rsidR="000F40A7">
          <w:rPr>
            <w:noProof/>
            <w:webHidden/>
          </w:rPr>
          <w:instrText xml:space="preserve"> PAGEREF _Toc167628564 \h </w:instrText>
        </w:r>
        <w:r w:rsidR="000F40A7">
          <w:rPr>
            <w:noProof/>
            <w:webHidden/>
          </w:rPr>
        </w:r>
        <w:r w:rsidR="000F40A7">
          <w:rPr>
            <w:noProof/>
            <w:webHidden/>
          </w:rPr>
          <w:fldChar w:fldCharType="separate"/>
        </w:r>
        <w:r w:rsidR="000F40A7">
          <w:rPr>
            <w:noProof/>
            <w:webHidden/>
          </w:rPr>
          <w:t>69</w:t>
        </w:r>
        <w:r w:rsidR="000F40A7">
          <w:rPr>
            <w:noProof/>
            <w:webHidden/>
          </w:rPr>
          <w:fldChar w:fldCharType="end"/>
        </w:r>
      </w:hyperlink>
    </w:p>
    <w:p w14:paraId="158C570B" w14:textId="14C96D02" w:rsidR="0082010D" w:rsidRDefault="00F84500">
      <w:pPr>
        <w:spacing w:after="0" w:line="240" w:lineRule="auto"/>
        <w:ind w:left="0" w:right="0" w:firstLine="0"/>
        <w:jc w:val="left"/>
        <w:rPr>
          <w:szCs w:val="28"/>
        </w:rPr>
      </w:pPr>
      <w:r w:rsidRPr="006A46BD">
        <w:rPr>
          <w:szCs w:val="28"/>
        </w:rPr>
        <w:fldChar w:fldCharType="end"/>
      </w:r>
      <w:r w:rsidR="00927614" w:rsidRPr="006A46BD">
        <w:rPr>
          <w:szCs w:val="28"/>
        </w:rPr>
        <w:br w:type="page"/>
      </w:r>
    </w:p>
    <w:p w14:paraId="0464A9EE" w14:textId="77777777" w:rsidR="0082010D" w:rsidRPr="006A46BD" w:rsidRDefault="0082010D" w:rsidP="0082010D">
      <w:pPr>
        <w:pStyle w:val="Heading1"/>
        <w:numPr>
          <w:ilvl w:val="0"/>
          <w:numId w:val="0"/>
        </w:numPr>
        <w:spacing w:line="360" w:lineRule="auto"/>
      </w:pPr>
      <w:bookmarkStart w:id="16" w:name="_Toc167631276"/>
      <w:r w:rsidRPr="006A46BD">
        <w:lastRenderedPageBreak/>
        <w:t>LỜI NÓI ĐẦU</w:t>
      </w:r>
      <w:bookmarkEnd w:id="16"/>
    </w:p>
    <w:p w14:paraId="24D7B587" w14:textId="77777777" w:rsidR="0082010D" w:rsidRPr="006A46BD" w:rsidRDefault="0082010D" w:rsidP="0082010D">
      <w:pPr>
        <w:spacing w:after="112" w:line="360" w:lineRule="auto"/>
        <w:ind w:left="0" w:right="0" w:firstLine="720"/>
        <w:rPr>
          <w:szCs w:val="28"/>
        </w:rPr>
      </w:pPr>
      <w:r w:rsidRPr="006A46BD">
        <w:rPr>
          <w:szCs w:val="28"/>
        </w:rPr>
        <w:t>Trong thời đại công nghệ thông tin ngày nay, mạng xã hội đã trở thành một phần không thể thiếu trong cuộc sống của mỗi người. Nó là nơi kết nối con người, chia sẻ thông tin, trao đổi ý tưởng và trải nghiệm. Với sự phát triển không ngừng của công nghệ, các trang mạng xã hội đã trở nên đa dạng và phong phú hơn bao giờ hết.</w:t>
      </w:r>
    </w:p>
    <w:p w14:paraId="025BBA03" w14:textId="77777777" w:rsidR="0082010D" w:rsidRPr="006A46BD" w:rsidRDefault="0082010D" w:rsidP="0082010D">
      <w:pPr>
        <w:spacing w:after="112" w:line="360" w:lineRule="auto"/>
        <w:ind w:left="0" w:right="0" w:firstLine="720"/>
        <w:rPr>
          <w:szCs w:val="28"/>
        </w:rPr>
      </w:pPr>
      <w:r w:rsidRPr="006A46BD">
        <w:rPr>
          <w:szCs w:val="28"/>
        </w:rPr>
        <w:t>Đồ án này được thực hiện với mục đích xây dựng một trang mạng xã hội hiện đại, đáp ứng nhu cầu kết nối và giao lưu của người dùng. Trang web này sẽ cung cấp một nền tảng thuận tiện, an toàn và thân thiện để mọi người có thể chia sẻ suy nghĩ, hình ảnh, video và tương tác với nhau.</w:t>
      </w:r>
    </w:p>
    <w:p w14:paraId="13FBC0E3" w14:textId="77777777" w:rsidR="0082010D" w:rsidRPr="006A46BD" w:rsidRDefault="0082010D" w:rsidP="0082010D">
      <w:pPr>
        <w:spacing w:after="112" w:line="360" w:lineRule="auto"/>
        <w:ind w:left="0" w:right="0" w:firstLine="720"/>
        <w:rPr>
          <w:szCs w:val="28"/>
        </w:rPr>
      </w:pPr>
      <w:r w:rsidRPr="006A46BD">
        <w:rPr>
          <w:szCs w:val="28"/>
        </w:rPr>
        <w:t>Trong quá trình xây dựng, em đã áp dụng những công nghệ mới nhất và tận dụng tối đa các tính năng hiện đại để mang lại trải nghiệm tốt nhất cho người dùng. Ngoài ra, em cũng chú trọng đến việc đảm bảo bảo mật và an toàn thông tin cá nhân của người dùng.</w:t>
      </w:r>
    </w:p>
    <w:p w14:paraId="3C2375FF" w14:textId="77777777" w:rsidR="0082010D" w:rsidRPr="006A46BD" w:rsidRDefault="0082010D" w:rsidP="0082010D">
      <w:pPr>
        <w:spacing w:after="112" w:line="360" w:lineRule="auto"/>
        <w:ind w:left="0" w:right="0" w:firstLine="720"/>
        <w:rPr>
          <w:szCs w:val="28"/>
        </w:rPr>
      </w:pPr>
      <w:r w:rsidRPr="006A46BD">
        <w:rPr>
          <w:szCs w:val="28"/>
        </w:rPr>
        <w:t>Với đồ án này, em hy vọng sẽ mang lại một sản phẩm chất lượng cao, đáp ứng đầy đủ các yêu cầu và đóng góp vào sự phát triển của ngành công nghệ thông tin. Em tin rằng trang mạng xã hội này sẽ trở thành một nơi lý tưởng để kết nối và chia sẻ với bạn bè, gia đình và cộng đồng trên toàn thế giới.</w:t>
      </w:r>
    </w:p>
    <w:p w14:paraId="37728497" w14:textId="77777777" w:rsidR="0082010D" w:rsidRPr="006A46BD" w:rsidRDefault="0082010D" w:rsidP="0082010D">
      <w:pPr>
        <w:spacing w:after="112" w:line="360" w:lineRule="auto"/>
        <w:ind w:left="0" w:right="0" w:firstLine="0"/>
        <w:rPr>
          <w:szCs w:val="28"/>
        </w:rPr>
      </w:pPr>
    </w:p>
    <w:p w14:paraId="3F555D3D" w14:textId="77777777" w:rsidR="0082010D" w:rsidRPr="006A46BD" w:rsidRDefault="0082010D" w:rsidP="0082010D">
      <w:pPr>
        <w:spacing w:after="112" w:line="360" w:lineRule="auto"/>
        <w:ind w:left="3610" w:right="0" w:firstLine="720"/>
        <w:rPr>
          <w:i/>
          <w:szCs w:val="28"/>
        </w:rPr>
      </w:pPr>
      <w:r w:rsidRPr="006A46BD">
        <w:rPr>
          <w:szCs w:val="28"/>
        </w:rPr>
        <w:t>Em xin chân thành cảm ơn!</w:t>
      </w:r>
    </w:p>
    <w:p w14:paraId="48E6B278" w14:textId="77777777" w:rsidR="0082010D" w:rsidRPr="006A46BD" w:rsidRDefault="0082010D" w:rsidP="0082010D">
      <w:pPr>
        <w:spacing w:after="112" w:line="360" w:lineRule="auto"/>
        <w:ind w:left="0" w:right="0" w:firstLine="0"/>
        <w:rPr>
          <w:i/>
          <w:szCs w:val="28"/>
        </w:rPr>
      </w:pPr>
    </w:p>
    <w:p w14:paraId="145E2BB5" w14:textId="4C1007CB" w:rsidR="006B4EE1" w:rsidRPr="0082010D" w:rsidRDefault="0082010D" w:rsidP="0082010D">
      <w:pPr>
        <w:spacing w:after="0" w:line="360" w:lineRule="auto"/>
        <w:ind w:left="0" w:right="0" w:firstLine="0"/>
        <w:jc w:val="left"/>
        <w:rPr>
          <w:i/>
          <w:szCs w:val="28"/>
          <w:rPrChange w:id="17" w:author="DUONG PHAM" w:date="2023-06-15T11:56:00Z">
            <w:rPr>
              <w:b/>
              <w:color w:val="auto"/>
              <w:sz w:val="40"/>
            </w:rPr>
          </w:rPrChange>
        </w:rPr>
      </w:pPr>
      <w:r w:rsidRPr="006A46BD">
        <w:rPr>
          <w:i/>
          <w:szCs w:val="28"/>
        </w:rPr>
        <w:br w:type="page"/>
      </w:r>
    </w:p>
    <w:p w14:paraId="56A25C3C" w14:textId="0AB34293" w:rsidR="00961B75" w:rsidRPr="006A46BD" w:rsidRDefault="00961B75" w:rsidP="000E6B88">
      <w:pPr>
        <w:pStyle w:val="Heading1"/>
      </w:pPr>
      <w:bookmarkStart w:id="18" w:name="_Toc167631277"/>
      <w:bookmarkEnd w:id="9"/>
      <w:bookmarkEnd w:id="10"/>
      <w:bookmarkEnd w:id="11"/>
      <w:bookmarkEnd w:id="12"/>
      <w:bookmarkEnd w:id="13"/>
      <w:bookmarkEnd w:id="14"/>
      <w:r w:rsidRPr="006A46BD">
        <w:lastRenderedPageBreak/>
        <w:t xml:space="preserve">TỔNG QUAN VỀ NỘI DUNG </w:t>
      </w:r>
      <w:r w:rsidR="006939C7">
        <w:t>ĐỀ TÀI</w:t>
      </w:r>
      <w:bookmarkEnd w:id="18"/>
    </w:p>
    <w:p w14:paraId="00836B20" w14:textId="4E60CBE2" w:rsidR="009D5C09" w:rsidRPr="00E70A6D" w:rsidRDefault="009D5C09" w:rsidP="00E70A6D">
      <w:pPr>
        <w:pStyle w:val="Heading2"/>
      </w:pPr>
      <w:bookmarkStart w:id="19" w:name="_Toc167631278"/>
      <w:r>
        <w:t xml:space="preserve">1.1 </w:t>
      </w:r>
      <w:r w:rsidR="00E70A6D">
        <w:t>Lý do chọn đề tài</w:t>
      </w:r>
      <w:bookmarkEnd w:id="19"/>
    </w:p>
    <w:p w14:paraId="621FDAB0" w14:textId="7AF5FFB7" w:rsidR="00872966" w:rsidRPr="006A46BD" w:rsidRDefault="00872966" w:rsidP="008960B7">
      <w:pPr>
        <w:spacing w:line="360" w:lineRule="auto"/>
        <w:ind w:firstLine="350"/>
        <w:rPr>
          <w:szCs w:val="28"/>
        </w:rPr>
      </w:pPr>
      <w:r w:rsidRPr="006A46BD">
        <w:rPr>
          <w:szCs w:val="28"/>
        </w:rPr>
        <w:t>Trong thời đại công nghệ số ngày nay, mạng xã hội đã trở thành một phần không thể thiếu trong cuộc sống của hàng tỷ người trên toàn thế giới. Chính vì lý do đó, việc xây dựng một trang mạng xã hội được lựa chọn làm đề tài nghiên cứu và phát triển.</w:t>
      </w:r>
    </w:p>
    <w:p w14:paraId="0DF7EB3B" w14:textId="77777777" w:rsidR="00872966" w:rsidRPr="006A46BD" w:rsidRDefault="00872966" w:rsidP="008960B7">
      <w:pPr>
        <w:spacing w:line="360" w:lineRule="auto"/>
        <w:ind w:firstLine="350"/>
        <w:rPr>
          <w:szCs w:val="28"/>
        </w:rPr>
      </w:pPr>
      <w:r w:rsidRPr="006A46BD">
        <w:rPr>
          <w:szCs w:val="28"/>
        </w:rPr>
        <w:t>Mạng xã hội là nơi kết nối và chia sẻ thông tin giữa mọi người một cách nhanh chóng và hiệu quả. Con người luôn có nhu cầu tự thân thiết với nhau, chia sẻ suy nghĩ, trải nghiệm cũng như tìm kiếm sự gắn kết cộng đồng. Một trang mạng xã hội mới sẽ đáp ứng đúng nhu cầu này, mang đến cơ hội để mọi người thể hiện bản thân, kết nối và giao lưu với nhau trên một sân chơi mới mẻ.</w:t>
      </w:r>
    </w:p>
    <w:p w14:paraId="6F4F5C8D" w14:textId="46879795" w:rsidR="00961B75" w:rsidRPr="006A46BD" w:rsidRDefault="00872966" w:rsidP="008960B7">
      <w:pPr>
        <w:spacing w:line="360" w:lineRule="auto"/>
        <w:ind w:firstLine="350"/>
        <w:rPr>
          <w:szCs w:val="28"/>
        </w:rPr>
      </w:pPr>
      <w:r w:rsidRPr="006A46BD">
        <w:rPr>
          <w:szCs w:val="28"/>
        </w:rPr>
        <w:t xml:space="preserve">Đây cũng là một thách thức kỹ thuật thú vị đối với </w:t>
      </w:r>
      <w:r w:rsidR="002C3DFB">
        <w:rPr>
          <w:szCs w:val="28"/>
        </w:rPr>
        <w:t xml:space="preserve">em trong việc </w:t>
      </w:r>
      <w:r w:rsidRPr="006A46BD">
        <w:rPr>
          <w:szCs w:val="28"/>
        </w:rPr>
        <w:t xml:space="preserve">nghiên cứu và phát triển. Quá trình xây dựng một trang mạng xã hội đòi hỏi nhiều kỹ năng như lập trình, thiết kế giao diện, quản lý dữ liệu cùng các vấn đề kỹ thuật phức tạp khác cần được giải quyết. Việc vượt qua những thử thách này sẽ giúp nâng cao năng lực và kinh nghiệm của </w:t>
      </w:r>
      <w:r w:rsidR="00B0113C">
        <w:rPr>
          <w:szCs w:val="28"/>
        </w:rPr>
        <w:t>em</w:t>
      </w:r>
      <w:r w:rsidRPr="006A46BD">
        <w:rPr>
          <w:szCs w:val="28"/>
        </w:rPr>
        <w:t>.</w:t>
      </w:r>
    </w:p>
    <w:p w14:paraId="2F5EB536" w14:textId="3BC0C9CE" w:rsidR="00D0358C" w:rsidRPr="006A46BD" w:rsidRDefault="009E420F" w:rsidP="008960B7">
      <w:pPr>
        <w:pStyle w:val="Heading2"/>
        <w:spacing w:line="360" w:lineRule="auto"/>
        <w:rPr>
          <w:szCs w:val="28"/>
        </w:rPr>
      </w:pPr>
      <w:bookmarkStart w:id="20" w:name="_Toc167631279"/>
      <w:r w:rsidRPr="006A46BD">
        <w:rPr>
          <w:szCs w:val="28"/>
        </w:rPr>
        <w:t>1.2</w:t>
      </w:r>
      <w:r w:rsidR="00FF5E8D">
        <w:rPr>
          <w:szCs w:val="28"/>
        </w:rPr>
        <w:t xml:space="preserve"> </w:t>
      </w:r>
      <w:r w:rsidR="00D0358C" w:rsidRPr="006A46BD">
        <w:rPr>
          <w:szCs w:val="28"/>
        </w:rPr>
        <w:t>Mục tiêu đề tài</w:t>
      </w:r>
      <w:bookmarkEnd w:id="20"/>
    </w:p>
    <w:p w14:paraId="5D08B3A9" w14:textId="2F0009FC" w:rsidR="00D0358C" w:rsidRPr="006A46BD" w:rsidRDefault="00D0358C" w:rsidP="00A54DBB">
      <w:pPr>
        <w:spacing w:line="360" w:lineRule="auto"/>
        <w:ind w:firstLine="350"/>
        <w:rPr>
          <w:szCs w:val="28"/>
        </w:rPr>
      </w:pPr>
      <w:r w:rsidRPr="006A46BD">
        <w:rPr>
          <w:szCs w:val="28"/>
        </w:rPr>
        <w:t>Đề tài: Xây dựng website mạng xã hội Fbook sử dụng ASP.NET và VueJS đáp ứng được các mục tiêu:</w:t>
      </w:r>
    </w:p>
    <w:p w14:paraId="23B82A4E" w14:textId="0B41AFEF" w:rsidR="00D0358C" w:rsidRPr="006A46BD" w:rsidRDefault="00D0358C" w:rsidP="008960B7">
      <w:pPr>
        <w:pStyle w:val="ListParagraph"/>
        <w:numPr>
          <w:ilvl w:val="0"/>
          <w:numId w:val="108"/>
        </w:numPr>
        <w:spacing w:line="360" w:lineRule="auto"/>
        <w:rPr>
          <w:szCs w:val="28"/>
        </w:rPr>
      </w:pPr>
      <w:r w:rsidRPr="006A46BD">
        <w:rPr>
          <w:szCs w:val="28"/>
        </w:rPr>
        <w:t>Nghiên cứu quy trình xây dựng, phát triển một website.</w:t>
      </w:r>
    </w:p>
    <w:p w14:paraId="49078815" w14:textId="2EA294E6" w:rsidR="00CD6817" w:rsidRPr="006A46BD" w:rsidRDefault="00CD6817" w:rsidP="008960B7">
      <w:pPr>
        <w:pStyle w:val="ListParagraph"/>
        <w:numPr>
          <w:ilvl w:val="0"/>
          <w:numId w:val="108"/>
        </w:numPr>
        <w:spacing w:line="360" w:lineRule="auto"/>
        <w:rPr>
          <w:szCs w:val="28"/>
        </w:rPr>
      </w:pPr>
      <w:r w:rsidRPr="006A46BD">
        <w:rPr>
          <w:szCs w:val="28"/>
        </w:rPr>
        <w:t>Áp dụng kiến thức đã được học vào một bài toán thực tế.</w:t>
      </w:r>
    </w:p>
    <w:p w14:paraId="15C7EEA1" w14:textId="3EF68D8F" w:rsidR="00D0358C" w:rsidRPr="006A46BD" w:rsidRDefault="00D0358C" w:rsidP="008960B7">
      <w:pPr>
        <w:pStyle w:val="ListParagraph"/>
        <w:numPr>
          <w:ilvl w:val="0"/>
          <w:numId w:val="108"/>
        </w:numPr>
        <w:spacing w:line="360" w:lineRule="auto"/>
        <w:rPr>
          <w:szCs w:val="28"/>
        </w:rPr>
      </w:pPr>
      <w:r w:rsidRPr="006A46BD">
        <w:rPr>
          <w:szCs w:val="28"/>
        </w:rPr>
        <w:t>Tìm hiểu các công nghệ và phần mềm ứng dụng:</w:t>
      </w:r>
    </w:p>
    <w:p w14:paraId="37D64009" w14:textId="22FD5FA3" w:rsidR="00D0358C" w:rsidRPr="006A46BD" w:rsidRDefault="00D0358C" w:rsidP="008960B7">
      <w:pPr>
        <w:pStyle w:val="ListParagraph"/>
        <w:numPr>
          <w:ilvl w:val="0"/>
          <w:numId w:val="109"/>
        </w:numPr>
        <w:spacing w:line="360" w:lineRule="auto"/>
        <w:rPr>
          <w:szCs w:val="28"/>
        </w:rPr>
      </w:pPr>
      <w:r w:rsidRPr="006A46BD">
        <w:rPr>
          <w:szCs w:val="28"/>
        </w:rPr>
        <w:t>ASP.NET framework để xây dựng API.</w:t>
      </w:r>
    </w:p>
    <w:p w14:paraId="7B3967EB" w14:textId="54634175" w:rsidR="00D0358C" w:rsidRPr="006A46BD" w:rsidRDefault="00D0358C" w:rsidP="008960B7">
      <w:pPr>
        <w:pStyle w:val="ListParagraph"/>
        <w:numPr>
          <w:ilvl w:val="0"/>
          <w:numId w:val="109"/>
        </w:numPr>
        <w:spacing w:line="360" w:lineRule="auto"/>
        <w:rPr>
          <w:szCs w:val="28"/>
        </w:rPr>
      </w:pPr>
      <w:r w:rsidRPr="006A46BD">
        <w:rPr>
          <w:szCs w:val="28"/>
        </w:rPr>
        <w:t>IDE Visual Studio, Visual Studio Code để viết và triển khai ứng dụng.</w:t>
      </w:r>
    </w:p>
    <w:p w14:paraId="6E8AFF95" w14:textId="040C726F" w:rsidR="00D0358C" w:rsidRPr="006A46BD" w:rsidRDefault="00D0358C" w:rsidP="008960B7">
      <w:pPr>
        <w:pStyle w:val="ListParagraph"/>
        <w:numPr>
          <w:ilvl w:val="0"/>
          <w:numId w:val="109"/>
        </w:numPr>
        <w:spacing w:line="360" w:lineRule="auto"/>
        <w:rPr>
          <w:szCs w:val="28"/>
        </w:rPr>
      </w:pPr>
      <w:r w:rsidRPr="006A46BD">
        <w:rPr>
          <w:szCs w:val="28"/>
        </w:rPr>
        <w:t>VueJS để xây dựng giao diện người dùng.</w:t>
      </w:r>
    </w:p>
    <w:p w14:paraId="66A9CA1D" w14:textId="26C9A8D8" w:rsidR="00D0358C" w:rsidRPr="006A46BD" w:rsidRDefault="00D0358C" w:rsidP="008960B7">
      <w:pPr>
        <w:pStyle w:val="ListParagraph"/>
        <w:numPr>
          <w:ilvl w:val="0"/>
          <w:numId w:val="109"/>
        </w:numPr>
        <w:spacing w:line="360" w:lineRule="auto"/>
        <w:rPr>
          <w:szCs w:val="28"/>
        </w:rPr>
      </w:pPr>
      <w:r w:rsidRPr="006A46BD">
        <w:rPr>
          <w:szCs w:val="28"/>
        </w:rPr>
        <w:t>SQL Server để lưu trữ dữ liệu.</w:t>
      </w:r>
    </w:p>
    <w:p w14:paraId="4B882DEF" w14:textId="77777777" w:rsidR="00830540" w:rsidRDefault="00830540">
      <w:pPr>
        <w:spacing w:after="0" w:line="240" w:lineRule="auto"/>
        <w:ind w:left="0" w:right="0" w:firstLine="0"/>
        <w:jc w:val="left"/>
        <w:rPr>
          <w:b/>
          <w:color w:val="auto"/>
          <w:szCs w:val="28"/>
        </w:rPr>
      </w:pPr>
      <w:r>
        <w:br w:type="page"/>
      </w:r>
    </w:p>
    <w:p w14:paraId="56E606B8" w14:textId="14243168" w:rsidR="006B4EE1" w:rsidRPr="006A46BD" w:rsidRDefault="009E420F" w:rsidP="000E6B88">
      <w:pPr>
        <w:pStyle w:val="Heading1"/>
      </w:pPr>
      <w:bookmarkStart w:id="21" w:name="_Toc167631280"/>
      <w:r w:rsidRPr="006A46BD">
        <w:lastRenderedPageBreak/>
        <w:t>CƠ SỞ LÝ THUYẾT VÀ CÔNG CỤ SỬ DỤNG</w:t>
      </w:r>
      <w:bookmarkEnd w:id="21"/>
    </w:p>
    <w:p w14:paraId="6CD00E78" w14:textId="44D6B12E" w:rsidR="001066E9" w:rsidRDefault="001066E9" w:rsidP="001066E9">
      <w:pPr>
        <w:pStyle w:val="Heading2"/>
      </w:pPr>
      <w:bookmarkStart w:id="22" w:name="_Toc167631281"/>
      <w:r>
        <w:t>2.1 Cơ sở lý thuyết</w:t>
      </w:r>
      <w:bookmarkEnd w:id="22"/>
    </w:p>
    <w:p w14:paraId="4C16E7C4" w14:textId="7905C128" w:rsidR="009E420F" w:rsidRPr="006A46BD" w:rsidRDefault="009E420F" w:rsidP="008960B7">
      <w:pPr>
        <w:pStyle w:val="Heading3"/>
        <w:spacing w:line="360" w:lineRule="auto"/>
        <w:rPr>
          <w:rFonts w:cs="Times New Roman"/>
          <w:szCs w:val="28"/>
        </w:rPr>
      </w:pPr>
      <w:bookmarkStart w:id="23" w:name="_Toc167631282"/>
      <w:r w:rsidRPr="006A46BD">
        <w:rPr>
          <w:rFonts w:cs="Times New Roman"/>
          <w:szCs w:val="28"/>
        </w:rPr>
        <w:t>2.</w:t>
      </w:r>
      <w:r w:rsidR="001C0AD2" w:rsidRPr="006A46BD">
        <w:rPr>
          <w:rFonts w:cs="Times New Roman"/>
          <w:szCs w:val="28"/>
        </w:rPr>
        <w:t>1</w:t>
      </w:r>
      <w:r w:rsidRPr="006A46BD">
        <w:rPr>
          <w:rFonts w:cs="Times New Roman"/>
          <w:szCs w:val="28"/>
        </w:rPr>
        <w:t>.1 Ngôn ngữ UML</w:t>
      </w:r>
      <w:bookmarkEnd w:id="23"/>
    </w:p>
    <w:p w14:paraId="71423AEE" w14:textId="77777777" w:rsidR="009E420F" w:rsidRPr="006A46BD" w:rsidRDefault="009E420F" w:rsidP="008960B7">
      <w:pPr>
        <w:spacing w:line="360" w:lineRule="auto"/>
        <w:ind w:firstLine="710"/>
        <w:rPr>
          <w:szCs w:val="28"/>
        </w:rPr>
      </w:pPr>
      <w:r w:rsidRPr="006A46BD">
        <w:rPr>
          <w:szCs w:val="28"/>
        </w:rPr>
        <w:t>UML là viết tắt của “Unified Modeling Language” - là ngôn ngữ mô hình hóa thống nhất, dùng để đặc tả, hình dung, xây dựng và tư liệu hóa phần mềm hướng đối tượng.</w:t>
      </w:r>
    </w:p>
    <w:p w14:paraId="14DBC3B6" w14:textId="77777777" w:rsidR="009E420F" w:rsidRPr="006A46BD" w:rsidRDefault="009E420F" w:rsidP="008960B7">
      <w:pPr>
        <w:spacing w:line="360" w:lineRule="auto"/>
        <w:ind w:firstLine="710"/>
        <w:rPr>
          <w:szCs w:val="28"/>
        </w:rPr>
      </w:pPr>
      <w:r w:rsidRPr="006A46BD">
        <w:rPr>
          <w:szCs w:val="28"/>
        </w:rPr>
        <w:t>UML dùng để:</w:t>
      </w:r>
    </w:p>
    <w:p w14:paraId="4DEFCB59" w14:textId="77777777" w:rsidR="009E420F" w:rsidRPr="006A46BD" w:rsidRDefault="009E420F" w:rsidP="008960B7">
      <w:pPr>
        <w:spacing w:line="360" w:lineRule="auto"/>
        <w:ind w:firstLine="710"/>
        <w:rPr>
          <w:szCs w:val="28"/>
        </w:rPr>
      </w:pPr>
      <w:r w:rsidRPr="006A46BD">
        <w:rPr>
          <w:szCs w:val="28"/>
        </w:rPr>
        <w:t>- Trực quan hoá: Đưa ra các mô hình trực quan về hệ thống để mọi người có thể hiểu được.</w:t>
      </w:r>
    </w:p>
    <w:p w14:paraId="0358F1F3" w14:textId="77777777" w:rsidR="009E420F" w:rsidRPr="006A46BD" w:rsidRDefault="009E420F" w:rsidP="008960B7">
      <w:pPr>
        <w:spacing w:line="360" w:lineRule="auto"/>
        <w:ind w:firstLine="710"/>
        <w:rPr>
          <w:szCs w:val="28"/>
        </w:rPr>
      </w:pPr>
      <w:r w:rsidRPr="006A46BD">
        <w:rPr>
          <w:szCs w:val="28"/>
        </w:rPr>
        <w:t>- Đặc tả: UML cho phép xây dựng các mô hình đúng đắn và đầy đủ để mô tả hệ thống.</w:t>
      </w:r>
    </w:p>
    <w:p w14:paraId="064697E0" w14:textId="77777777" w:rsidR="009E420F" w:rsidRPr="006A46BD" w:rsidRDefault="009E420F" w:rsidP="008960B7">
      <w:pPr>
        <w:spacing w:line="360" w:lineRule="auto"/>
        <w:ind w:firstLine="710"/>
        <w:rPr>
          <w:szCs w:val="28"/>
        </w:rPr>
      </w:pPr>
      <w:r w:rsidRPr="006A46BD">
        <w:rPr>
          <w:szCs w:val="28"/>
        </w:rPr>
        <w:t>- Xây dựng: Các mô hình UML có thể liên kết trực tiếp với nhiều ngôn ngữ lập trình Java, C++, VB, ...</w:t>
      </w:r>
    </w:p>
    <w:p w14:paraId="5D3D2060" w14:textId="77777777" w:rsidR="009E420F" w:rsidRPr="006A46BD" w:rsidRDefault="009E420F" w:rsidP="008960B7">
      <w:pPr>
        <w:spacing w:line="360" w:lineRule="auto"/>
        <w:ind w:firstLine="710"/>
        <w:rPr>
          <w:szCs w:val="28"/>
        </w:rPr>
      </w:pPr>
      <w:r w:rsidRPr="006A46BD">
        <w:rPr>
          <w:szCs w:val="28"/>
        </w:rPr>
        <w:t>- Lập tài liệu: UML cho phép tạo các tài liệu như tài liệu về các yêu cầu của người dùng, kiến trúc hệ thống, thiết kế hệ thống, kiểm thử, kế hoạch dự án, ...</w:t>
      </w:r>
    </w:p>
    <w:p w14:paraId="0D0FDEF7" w14:textId="77777777" w:rsidR="009E420F" w:rsidRPr="006A46BD" w:rsidRDefault="009E420F" w:rsidP="008960B7">
      <w:pPr>
        <w:spacing w:line="360" w:lineRule="auto"/>
        <w:ind w:firstLine="710"/>
        <w:rPr>
          <w:szCs w:val="28"/>
        </w:rPr>
      </w:pPr>
      <w:r w:rsidRPr="006A46BD">
        <w:rPr>
          <w:szCs w:val="28"/>
        </w:rPr>
        <w:t>UML có thể được sử dụng làm công cụ giao tiếp giữa người dùng, nhà phân tích, nhà thiết kế và nhà phát triển phần mềm.</w:t>
      </w:r>
    </w:p>
    <w:p w14:paraId="03AB61E6" w14:textId="3C94D8E0" w:rsidR="006B4EE1" w:rsidRPr="006A46BD" w:rsidRDefault="001C0AD2" w:rsidP="008960B7">
      <w:pPr>
        <w:pStyle w:val="Heading3"/>
        <w:numPr>
          <w:ilvl w:val="0"/>
          <w:numId w:val="0"/>
        </w:numPr>
        <w:spacing w:line="360" w:lineRule="auto"/>
        <w:rPr>
          <w:rFonts w:cs="Times New Roman"/>
          <w:szCs w:val="28"/>
        </w:rPr>
      </w:pPr>
      <w:bookmarkStart w:id="24" w:name="_Toc137807716"/>
      <w:bookmarkStart w:id="25" w:name="_Toc167631283"/>
      <w:r w:rsidRPr="006A46BD">
        <w:rPr>
          <w:rFonts w:cs="Times New Roman"/>
          <w:szCs w:val="28"/>
        </w:rPr>
        <w:t>2.</w:t>
      </w:r>
      <w:r w:rsidR="006A3D1E" w:rsidRPr="006A46BD">
        <w:rPr>
          <w:rFonts w:cs="Times New Roman"/>
          <w:szCs w:val="28"/>
        </w:rPr>
        <w:t>1.</w:t>
      </w:r>
      <w:r w:rsidRPr="006A46BD">
        <w:rPr>
          <w:rFonts w:cs="Times New Roman"/>
          <w:szCs w:val="28"/>
        </w:rPr>
        <w:t>2</w:t>
      </w:r>
      <w:r w:rsidR="006A3D1E" w:rsidRPr="006A46BD">
        <w:rPr>
          <w:rFonts w:cs="Times New Roman"/>
          <w:szCs w:val="28"/>
        </w:rPr>
        <w:t xml:space="preserve"> Ngôn ngữ </w:t>
      </w:r>
      <w:r w:rsidR="00140BCF" w:rsidRPr="006A46BD">
        <w:rPr>
          <w:rFonts w:cs="Times New Roman"/>
          <w:szCs w:val="28"/>
        </w:rPr>
        <w:t>lập trình C</w:t>
      </w:r>
      <w:bookmarkEnd w:id="24"/>
      <w:r w:rsidR="00B00D29" w:rsidRPr="006A46BD">
        <w:rPr>
          <w:rFonts w:cs="Times New Roman"/>
          <w:szCs w:val="28"/>
        </w:rPr>
        <w:t>#</w:t>
      </w:r>
      <w:bookmarkEnd w:id="25"/>
    </w:p>
    <w:p w14:paraId="1FC8B5EE" w14:textId="77777777" w:rsidR="00657EDC" w:rsidRPr="006A46BD" w:rsidRDefault="00687C19" w:rsidP="008960B7">
      <w:pPr>
        <w:keepNext/>
        <w:spacing w:line="360" w:lineRule="auto"/>
        <w:jc w:val="center"/>
        <w:rPr>
          <w:szCs w:val="28"/>
        </w:rPr>
      </w:pPr>
      <w:r w:rsidRPr="006A46BD">
        <w:rPr>
          <w:noProof/>
          <w:szCs w:val="28"/>
        </w:rPr>
        <w:drawing>
          <wp:inline distT="0" distB="0" distL="0" distR="0" wp14:anchorId="5FF11E11" wp14:editId="4347B78A">
            <wp:extent cx="1501253" cy="1501253"/>
            <wp:effectExtent l="19050" t="19050" r="22860" b="22860"/>
            <wp:docPr id="20572337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8950" cy="1508950"/>
                    </a:xfrm>
                    <a:prstGeom prst="rect">
                      <a:avLst/>
                    </a:prstGeom>
                    <a:noFill/>
                    <a:ln w="3175">
                      <a:solidFill>
                        <a:schemeClr val="tx1"/>
                      </a:solidFill>
                    </a:ln>
                  </pic:spPr>
                </pic:pic>
              </a:graphicData>
            </a:graphic>
          </wp:inline>
        </w:drawing>
      </w:r>
    </w:p>
    <w:p w14:paraId="1DCAEFB4" w14:textId="2D1BE083" w:rsidR="00687C19" w:rsidRPr="006A46BD" w:rsidRDefault="00657EDC" w:rsidP="008960B7">
      <w:pPr>
        <w:pStyle w:val="Caption"/>
        <w:spacing w:line="360" w:lineRule="auto"/>
        <w:rPr>
          <w:szCs w:val="28"/>
        </w:rPr>
      </w:pPr>
      <w:bookmarkStart w:id="26" w:name="_Toc167628521"/>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2</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1</w:t>
      </w:r>
      <w:r w:rsidR="00AB302C">
        <w:rPr>
          <w:szCs w:val="28"/>
        </w:rPr>
        <w:fldChar w:fldCharType="end"/>
      </w:r>
      <w:r w:rsidRPr="006A46BD">
        <w:rPr>
          <w:szCs w:val="28"/>
        </w:rPr>
        <w:t xml:space="preserve"> Ngôn ngữ lập trình C#</w:t>
      </w:r>
      <w:bookmarkEnd w:id="26"/>
    </w:p>
    <w:p w14:paraId="42F849FE" w14:textId="26D1ED5F" w:rsidR="006B4EE1" w:rsidRPr="006A46BD" w:rsidRDefault="00783214" w:rsidP="008960B7">
      <w:pPr>
        <w:spacing w:line="360" w:lineRule="auto"/>
        <w:ind w:firstLine="557"/>
        <w:rPr>
          <w:szCs w:val="28"/>
          <w:shd w:val="clear" w:color="auto" w:fill="FFFFFF"/>
          <w:lang w:val="fr-FR"/>
        </w:rPr>
      </w:pPr>
      <w:r w:rsidRPr="006A46BD">
        <w:rPr>
          <w:szCs w:val="28"/>
          <w:shd w:val="clear" w:color="auto" w:fill="FFFFFF"/>
          <w:lang w:val="fr-FR"/>
        </w:rPr>
        <w:t xml:space="preserve">C# (C Sharp, đọc là "xi-sáp") là một ngôn ngữ lập trình hướng đối tượng đa năng, mạnh mẽ được phát triển bởi Microsoft, C# là phần khởi đầu cho kế hoạch .NET của họ. Tên của ngôn ngữ bao gồm ký tự thăng theo Microsoft </w:t>
      </w:r>
      <w:r w:rsidRPr="006A46BD">
        <w:rPr>
          <w:szCs w:val="28"/>
          <w:shd w:val="clear" w:color="auto" w:fill="FFFFFF"/>
          <w:lang w:val="fr-FR"/>
        </w:rPr>
        <w:lastRenderedPageBreak/>
        <w:t>nhưng theo ECMA là C#, chỉ bao gồm dấu số thường. Microsoft phát triển C# dựa trên C++ và Java. C# được miêu tả là ngôn ngữ có được sự cân bằng giữa C++, Visual Basic, Delphi và Java.</w:t>
      </w:r>
    </w:p>
    <w:p w14:paraId="249C489C" w14:textId="09FF7325" w:rsidR="006B4EE1" w:rsidRPr="006A46BD" w:rsidRDefault="00C10928" w:rsidP="00C9449D">
      <w:pPr>
        <w:spacing w:line="360" w:lineRule="auto"/>
        <w:ind w:firstLine="557"/>
        <w:rPr>
          <w:szCs w:val="28"/>
        </w:rPr>
      </w:pPr>
      <w:r w:rsidRPr="006A46BD">
        <w:rPr>
          <w:szCs w:val="28"/>
          <w:shd w:val="clear" w:color="auto" w:fill="FFFFFF"/>
          <w:lang w:val="fr-FR"/>
        </w:rPr>
        <w:t>C# có thể được dùng để phát triển website bằng cách sử dụng ASP.NET, một công nghệ web của Microsoft cho phép tạo ra các trang web động và tương tác. ASP.NET hỗ trợ nhiều mô hình lập trình, như Web Forms, MVC, Web API và Razor Pages. C# cũng có thể được dùng để viết các thành phần backend của website, như kết nối cơ sở dữ liệu, xử lý logic nghiệp vụ và bảo mật.</w:t>
      </w:r>
    </w:p>
    <w:p w14:paraId="1A9A5E8B" w14:textId="2062A1E4" w:rsidR="006B4EE1" w:rsidRPr="006A46BD" w:rsidRDefault="00C35B2C" w:rsidP="008960B7">
      <w:pPr>
        <w:pStyle w:val="Heading3"/>
        <w:numPr>
          <w:ilvl w:val="0"/>
          <w:numId w:val="0"/>
        </w:numPr>
        <w:spacing w:line="360" w:lineRule="auto"/>
        <w:rPr>
          <w:rFonts w:cs="Times New Roman"/>
          <w:szCs w:val="28"/>
        </w:rPr>
      </w:pPr>
      <w:bookmarkStart w:id="27" w:name="_Toc137807717"/>
      <w:bookmarkStart w:id="28" w:name="_Toc167631284"/>
      <w:r w:rsidRPr="006A46BD">
        <w:rPr>
          <w:rFonts w:cs="Times New Roman"/>
          <w:szCs w:val="28"/>
        </w:rPr>
        <w:t>2.</w:t>
      </w:r>
      <w:r w:rsidR="006A3D1E" w:rsidRPr="006A46BD">
        <w:rPr>
          <w:rFonts w:cs="Times New Roman"/>
          <w:szCs w:val="28"/>
        </w:rPr>
        <w:t>1.</w:t>
      </w:r>
      <w:r w:rsidRPr="006A46BD">
        <w:rPr>
          <w:rFonts w:cs="Times New Roman"/>
          <w:szCs w:val="28"/>
        </w:rPr>
        <w:t>3</w:t>
      </w:r>
      <w:r w:rsidR="006A3D1E" w:rsidRPr="006A46BD">
        <w:rPr>
          <w:rFonts w:cs="Times New Roman"/>
          <w:szCs w:val="28"/>
        </w:rPr>
        <w:t xml:space="preserve">. </w:t>
      </w:r>
      <w:bookmarkEnd w:id="27"/>
      <w:r w:rsidR="009F3300" w:rsidRPr="006A46BD">
        <w:rPr>
          <w:rFonts w:cs="Times New Roman"/>
          <w:szCs w:val="28"/>
        </w:rPr>
        <w:t>ASP.NET Framework</w:t>
      </w:r>
      <w:bookmarkEnd w:id="28"/>
    </w:p>
    <w:p w14:paraId="4297FF9E" w14:textId="227BA0A9" w:rsidR="0086340F" w:rsidRPr="006A46BD" w:rsidRDefault="0086340F" w:rsidP="008960B7">
      <w:pPr>
        <w:pStyle w:val="Heading4"/>
        <w:spacing w:line="360" w:lineRule="auto"/>
        <w:rPr>
          <w:rFonts w:cs="Times New Roman"/>
          <w:szCs w:val="28"/>
        </w:rPr>
      </w:pPr>
      <w:r w:rsidRPr="006A46BD">
        <w:rPr>
          <w:rFonts w:cs="Times New Roman"/>
          <w:szCs w:val="28"/>
        </w:rPr>
        <w:t>2.1.3.1 Tổng quan về ASP.NET Framework</w:t>
      </w:r>
    </w:p>
    <w:p w14:paraId="539DAD88" w14:textId="77777777" w:rsidR="00CA5FCC" w:rsidRPr="006A46BD" w:rsidRDefault="00AA6E71" w:rsidP="008960B7">
      <w:pPr>
        <w:keepNext/>
        <w:spacing w:line="360" w:lineRule="auto"/>
        <w:jc w:val="center"/>
        <w:rPr>
          <w:szCs w:val="28"/>
        </w:rPr>
      </w:pPr>
      <w:r w:rsidRPr="006A46BD">
        <w:rPr>
          <w:noProof/>
          <w:szCs w:val="28"/>
        </w:rPr>
        <w:drawing>
          <wp:inline distT="0" distB="0" distL="0" distR="0" wp14:anchorId="4A52D234" wp14:editId="1B2B069F">
            <wp:extent cx="2387912" cy="1815152"/>
            <wp:effectExtent l="19050" t="19050" r="12700" b="13970"/>
            <wp:docPr id="1397503947" name="Picture 68" descr="What is asp.ne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 is asp.net? - Quo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6534" cy="1821706"/>
                    </a:xfrm>
                    <a:prstGeom prst="rect">
                      <a:avLst/>
                    </a:prstGeom>
                    <a:noFill/>
                    <a:ln>
                      <a:solidFill>
                        <a:schemeClr val="tx1"/>
                      </a:solidFill>
                    </a:ln>
                  </pic:spPr>
                </pic:pic>
              </a:graphicData>
            </a:graphic>
          </wp:inline>
        </w:drawing>
      </w:r>
    </w:p>
    <w:p w14:paraId="6BA28DE1" w14:textId="40AD7450" w:rsidR="00AA6E71" w:rsidRPr="006A46BD" w:rsidRDefault="00CA5FCC" w:rsidP="008960B7">
      <w:pPr>
        <w:pStyle w:val="Caption"/>
        <w:spacing w:line="360" w:lineRule="auto"/>
        <w:rPr>
          <w:szCs w:val="28"/>
        </w:rPr>
      </w:pPr>
      <w:bookmarkStart w:id="29" w:name="_Toc167628522"/>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2</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2</w:t>
      </w:r>
      <w:r w:rsidR="00AB302C">
        <w:rPr>
          <w:szCs w:val="28"/>
        </w:rPr>
        <w:fldChar w:fldCharType="end"/>
      </w:r>
      <w:r w:rsidR="00C0624E" w:rsidRPr="006A46BD">
        <w:rPr>
          <w:szCs w:val="28"/>
        </w:rPr>
        <w:t xml:space="preserve"> </w:t>
      </w:r>
      <w:r w:rsidRPr="006A46BD">
        <w:rPr>
          <w:szCs w:val="28"/>
        </w:rPr>
        <w:t>ASP.NET Framework</w:t>
      </w:r>
      <w:bookmarkEnd w:id="29"/>
    </w:p>
    <w:p w14:paraId="2F29B41E" w14:textId="2D7DF98A" w:rsidR="006B4EE1" w:rsidRPr="006A46BD" w:rsidRDefault="009F3300" w:rsidP="008960B7">
      <w:pPr>
        <w:spacing w:before="120" w:after="120" w:line="360" w:lineRule="auto"/>
        <w:ind w:left="0" w:right="170" w:firstLine="0"/>
        <w:rPr>
          <w:szCs w:val="28"/>
        </w:rPr>
      </w:pPr>
      <w:r w:rsidRPr="006A46BD">
        <w:rPr>
          <w:szCs w:val="28"/>
        </w:rPr>
        <w:tab/>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14:paraId="568DEE6F" w14:textId="25D0A323" w:rsidR="006C062A" w:rsidRPr="006A46BD" w:rsidRDefault="006C062A" w:rsidP="008960B7">
      <w:pPr>
        <w:spacing w:before="120" w:after="120" w:line="360" w:lineRule="auto"/>
        <w:ind w:left="0" w:right="170" w:firstLine="720"/>
        <w:rPr>
          <w:szCs w:val="28"/>
        </w:rPr>
      </w:pPr>
      <w:r w:rsidRPr="006A46BD">
        <w:rPr>
          <w:szCs w:val="28"/>
        </w:rPr>
        <w:t xml:space="preserve">ASP.NET đã trở thành nền tảng công nghệ phát triển web phổ biến trong việc xây dựng ứng dụng web mạnh mẽ, tăng độ bảo mật và hiệu suất hoạt động trên Windows. ASP.NET đã được sử dụng trong nhiều dự án phát </w:t>
      </w:r>
      <w:r w:rsidRPr="006A46BD">
        <w:rPr>
          <w:szCs w:val="28"/>
        </w:rPr>
        <w:lastRenderedPageBreak/>
        <w:t>triển web quan trọng. Từ đó hình thành cộng đồng phát triển khổng lồ trong lĩnh vực công nghệ.</w:t>
      </w:r>
    </w:p>
    <w:p w14:paraId="2534402B" w14:textId="6134C696" w:rsidR="0084081E" w:rsidRPr="006A46BD" w:rsidRDefault="0084081E" w:rsidP="008960B7">
      <w:pPr>
        <w:pStyle w:val="Heading4"/>
        <w:spacing w:line="360" w:lineRule="auto"/>
        <w:rPr>
          <w:rFonts w:cs="Times New Roman"/>
          <w:szCs w:val="28"/>
        </w:rPr>
      </w:pPr>
      <w:r w:rsidRPr="006A46BD">
        <w:rPr>
          <w:rFonts w:cs="Times New Roman"/>
          <w:szCs w:val="28"/>
        </w:rPr>
        <w:t>2.1.3.</w:t>
      </w:r>
      <w:r w:rsidR="00AD6D46" w:rsidRPr="006A46BD">
        <w:rPr>
          <w:rFonts w:cs="Times New Roman"/>
          <w:szCs w:val="28"/>
        </w:rPr>
        <w:t>2</w:t>
      </w:r>
      <w:r w:rsidRPr="006A46BD">
        <w:rPr>
          <w:rFonts w:cs="Times New Roman"/>
          <w:szCs w:val="28"/>
        </w:rPr>
        <w:t xml:space="preserve"> Mô hình 3 lớp (3 Layer)</w:t>
      </w:r>
    </w:p>
    <w:p w14:paraId="5F2E2DF4" w14:textId="77777777" w:rsidR="003A25C1" w:rsidRPr="006A46BD" w:rsidRDefault="0084081E" w:rsidP="008960B7">
      <w:pPr>
        <w:keepNext/>
        <w:spacing w:line="360" w:lineRule="auto"/>
        <w:jc w:val="center"/>
        <w:rPr>
          <w:szCs w:val="28"/>
        </w:rPr>
      </w:pPr>
      <w:r w:rsidRPr="006A46BD">
        <w:rPr>
          <w:noProof/>
          <w:szCs w:val="28"/>
        </w:rPr>
        <w:drawing>
          <wp:inline distT="0" distB="0" distL="0" distR="0" wp14:anchorId="67B9A65F" wp14:editId="210EC902">
            <wp:extent cx="2760010" cy="2048256"/>
            <wp:effectExtent l="19050" t="19050" r="21590" b="28575"/>
            <wp:docPr id="1237856171" name="Picture 71" descr="3 Layered Architecture - Cana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3 Layered Architecture - Canary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6331" cy="2060368"/>
                    </a:xfrm>
                    <a:prstGeom prst="rect">
                      <a:avLst/>
                    </a:prstGeom>
                    <a:noFill/>
                    <a:ln w="3175">
                      <a:solidFill>
                        <a:schemeClr val="tx1"/>
                      </a:solidFill>
                    </a:ln>
                  </pic:spPr>
                </pic:pic>
              </a:graphicData>
            </a:graphic>
          </wp:inline>
        </w:drawing>
      </w:r>
    </w:p>
    <w:p w14:paraId="608E683E" w14:textId="238D249E" w:rsidR="0084081E" w:rsidRPr="006A46BD" w:rsidRDefault="003A25C1" w:rsidP="008960B7">
      <w:pPr>
        <w:pStyle w:val="Caption"/>
        <w:spacing w:line="360" w:lineRule="auto"/>
        <w:rPr>
          <w:szCs w:val="28"/>
        </w:rPr>
      </w:pPr>
      <w:bookmarkStart w:id="30" w:name="_Toc167628523"/>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2</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3</w:t>
      </w:r>
      <w:r w:rsidR="00AB302C">
        <w:rPr>
          <w:szCs w:val="28"/>
        </w:rPr>
        <w:fldChar w:fldCharType="end"/>
      </w:r>
      <w:r w:rsidRPr="006A46BD">
        <w:rPr>
          <w:szCs w:val="28"/>
        </w:rPr>
        <w:t xml:space="preserve"> Mô hình 3 lớp (3 layer)</w:t>
      </w:r>
      <w:bookmarkEnd w:id="30"/>
    </w:p>
    <w:p w14:paraId="5241FC52" w14:textId="6C55E60F" w:rsidR="0084081E" w:rsidRPr="006A46BD" w:rsidRDefault="0084081E" w:rsidP="00613A2C">
      <w:pPr>
        <w:spacing w:line="360" w:lineRule="auto"/>
        <w:ind w:left="0" w:firstLine="720"/>
        <w:rPr>
          <w:szCs w:val="28"/>
        </w:rPr>
      </w:pPr>
      <w:r w:rsidRPr="006A46BD">
        <w:rPr>
          <w:szCs w:val="28"/>
        </w:rPr>
        <w:t>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4879C1E9" w14:textId="77777777" w:rsidR="0084081E" w:rsidRPr="006A46BD" w:rsidRDefault="0084081E" w:rsidP="008960B7">
      <w:pPr>
        <w:spacing w:line="360" w:lineRule="auto"/>
        <w:ind w:firstLine="710"/>
        <w:rPr>
          <w:szCs w:val="28"/>
        </w:rPr>
      </w:pPr>
      <w:r w:rsidRPr="006A46BD">
        <w:rPr>
          <w:szCs w:val="28"/>
        </w:rPr>
        <w:t>Mô hình này phát huy hiệu quả nhất khi xây dựng một hệ thống lớn, việc quản lý code và xử lý dữ liệu lỗi dễ dàng hơn.</w:t>
      </w:r>
    </w:p>
    <w:p w14:paraId="0210E59C" w14:textId="77777777" w:rsidR="0084081E" w:rsidRPr="006A46BD" w:rsidRDefault="0084081E" w:rsidP="008960B7">
      <w:pPr>
        <w:spacing w:line="360" w:lineRule="auto"/>
        <w:ind w:firstLine="710"/>
        <w:rPr>
          <w:b/>
          <w:bCs/>
          <w:szCs w:val="28"/>
        </w:rPr>
      </w:pPr>
      <w:r w:rsidRPr="006A46BD">
        <w:rPr>
          <w:b/>
          <w:bCs/>
          <w:szCs w:val="28"/>
        </w:rPr>
        <w:t>Ưu điểm:</w:t>
      </w:r>
    </w:p>
    <w:p w14:paraId="5D453C9B" w14:textId="77777777" w:rsidR="0084081E" w:rsidRPr="006A46BD" w:rsidRDefault="0084081E" w:rsidP="008960B7">
      <w:pPr>
        <w:pStyle w:val="ListParagraph"/>
        <w:numPr>
          <w:ilvl w:val="0"/>
          <w:numId w:val="110"/>
        </w:numPr>
        <w:spacing w:line="360" w:lineRule="auto"/>
        <w:rPr>
          <w:szCs w:val="28"/>
        </w:rPr>
      </w:pPr>
      <w:r w:rsidRPr="006A46BD">
        <w:rPr>
          <w:szCs w:val="28"/>
        </w:rPr>
        <w:t>Phân loại rõ ràng các lớp có các nhiệm vụ khác nhau. Từ đó ta có thể quản lý và maintain project tốt hơn.</w:t>
      </w:r>
    </w:p>
    <w:p w14:paraId="4432E339" w14:textId="77777777" w:rsidR="0084081E" w:rsidRPr="006A46BD" w:rsidRDefault="0084081E" w:rsidP="008960B7">
      <w:pPr>
        <w:pStyle w:val="ListParagraph"/>
        <w:numPr>
          <w:ilvl w:val="0"/>
          <w:numId w:val="110"/>
        </w:numPr>
        <w:spacing w:line="360" w:lineRule="auto"/>
        <w:rPr>
          <w:szCs w:val="28"/>
        </w:rPr>
      </w:pPr>
      <w:r w:rsidRPr="006A46BD">
        <w:rPr>
          <w:szCs w:val="28"/>
        </w:rPr>
        <w:t>Dễ dàng phân loại các hành động tại Business.</w:t>
      </w:r>
    </w:p>
    <w:p w14:paraId="6F43D52D" w14:textId="77777777" w:rsidR="0084081E" w:rsidRPr="006A46BD" w:rsidRDefault="0084081E" w:rsidP="008960B7">
      <w:pPr>
        <w:pStyle w:val="ListParagraph"/>
        <w:numPr>
          <w:ilvl w:val="0"/>
          <w:numId w:val="110"/>
        </w:numPr>
        <w:spacing w:line="360" w:lineRule="auto"/>
        <w:rPr>
          <w:szCs w:val="28"/>
        </w:rPr>
      </w:pPr>
      <w:r w:rsidRPr="006A46BD">
        <w:rPr>
          <w:szCs w:val="28"/>
        </w:rPr>
        <w:t>Dễ dàng phân loại các hàm truy xuất tại Database, phân loại hàm theo table,…</w:t>
      </w:r>
    </w:p>
    <w:p w14:paraId="18560687" w14:textId="77777777" w:rsidR="0084081E" w:rsidRPr="006A46BD" w:rsidRDefault="0084081E" w:rsidP="008960B7">
      <w:pPr>
        <w:pStyle w:val="ListParagraph"/>
        <w:numPr>
          <w:ilvl w:val="0"/>
          <w:numId w:val="110"/>
        </w:numPr>
        <w:spacing w:line="360" w:lineRule="auto"/>
        <w:rPr>
          <w:szCs w:val="28"/>
        </w:rPr>
      </w:pPr>
      <w:r w:rsidRPr="006A46BD">
        <w:rPr>
          <w:szCs w:val="28"/>
        </w:rPr>
        <w:t>Ứng dụng được cho các project lớn ở bên ngoài.</w:t>
      </w:r>
    </w:p>
    <w:p w14:paraId="3745212A" w14:textId="77777777" w:rsidR="0084081E" w:rsidRPr="006A46BD" w:rsidRDefault="0084081E" w:rsidP="008960B7">
      <w:pPr>
        <w:spacing w:line="360" w:lineRule="auto"/>
        <w:ind w:left="720" w:firstLine="0"/>
        <w:rPr>
          <w:szCs w:val="28"/>
        </w:rPr>
      </w:pPr>
      <w:r w:rsidRPr="006A46BD">
        <w:rPr>
          <w:szCs w:val="28"/>
        </w:rPr>
        <w:t>Mô hình 3-layer gồm có 3 phần chính:</w:t>
      </w:r>
    </w:p>
    <w:p w14:paraId="721623F8" w14:textId="77777777" w:rsidR="0084081E" w:rsidRPr="006A46BD" w:rsidRDefault="0084081E" w:rsidP="008960B7">
      <w:pPr>
        <w:pStyle w:val="ListParagraph"/>
        <w:numPr>
          <w:ilvl w:val="0"/>
          <w:numId w:val="111"/>
        </w:numPr>
        <w:spacing w:line="360" w:lineRule="auto"/>
        <w:rPr>
          <w:szCs w:val="28"/>
        </w:rPr>
      </w:pPr>
      <w:r w:rsidRPr="006A46BD">
        <w:rPr>
          <w:szCs w:val="28"/>
        </w:rPr>
        <w:t xml:space="preserve">Presentation Layer: Lớp này có nhiệm vụ chính là giao tiếp với người dùng. Nó gồm các thành phần giao diện ( winform, webform, …) và thực hiện các công việc như nhập liệu, hiển thị </w:t>
      </w:r>
      <w:r w:rsidRPr="006A46BD">
        <w:rPr>
          <w:szCs w:val="28"/>
        </w:rPr>
        <w:lastRenderedPageBreak/>
        <w:t>dữ liệu, kiểm tra tính đúng đắn dữ liệu trước khi gọi lớp Business Logic Layer (BLL). Trong đề tài này tầng Presentation Layer là API.</w:t>
      </w:r>
    </w:p>
    <w:p w14:paraId="566EC785" w14:textId="77777777" w:rsidR="0084081E" w:rsidRPr="006A46BD" w:rsidRDefault="0084081E" w:rsidP="008960B7">
      <w:pPr>
        <w:pStyle w:val="ListParagraph"/>
        <w:numPr>
          <w:ilvl w:val="0"/>
          <w:numId w:val="111"/>
        </w:numPr>
        <w:spacing w:line="360" w:lineRule="auto"/>
        <w:rPr>
          <w:szCs w:val="28"/>
        </w:rPr>
      </w:pPr>
      <w:r w:rsidRPr="006A46BD">
        <w:rPr>
          <w:szCs w:val="28"/>
        </w:rPr>
        <w:t>Business Logic Layer (BLL) Layer này phân ra 2 thành nhiệm vụ: Đây là nơi đáp ứng các yêu cầu thao tác dữ liệu của Presentation Layer, xử lý chính nguồn dữ liệu từ Presentation Layer trước khi truyền xuống Data Access Layer và lưu xuống hệ quản trị CSDL.</w:t>
      </w:r>
    </w:p>
    <w:p w14:paraId="72E91ED7" w14:textId="77777777" w:rsidR="0084081E" w:rsidRPr="006A46BD" w:rsidRDefault="0084081E" w:rsidP="008960B7">
      <w:pPr>
        <w:spacing w:line="360" w:lineRule="auto"/>
        <w:ind w:left="1418" w:firstLine="0"/>
        <w:rPr>
          <w:szCs w:val="28"/>
        </w:rPr>
      </w:pPr>
      <w:r w:rsidRPr="006A46BD">
        <w:rPr>
          <w:szCs w:val="28"/>
        </w:rPr>
        <w:t>Đây còn là nơi kiểm tra các ràng buộc, tính toàn vẹn và hợp lệ dữ liệu, thực hiện tính toán và xử lý các yêu cầu nghiệp vụ, trước khi trả kết quả về Presentation Layer.</w:t>
      </w:r>
    </w:p>
    <w:p w14:paraId="74512307" w14:textId="77777777" w:rsidR="0084081E" w:rsidRPr="006A46BD" w:rsidRDefault="0084081E" w:rsidP="008960B7">
      <w:pPr>
        <w:pStyle w:val="ListParagraph"/>
        <w:numPr>
          <w:ilvl w:val="0"/>
          <w:numId w:val="112"/>
        </w:numPr>
        <w:spacing w:line="360" w:lineRule="auto"/>
        <w:rPr>
          <w:szCs w:val="28"/>
        </w:rPr>
      </w:pPr>
      <w:r w:rsidRPr="006A46BD">
        <w:rPr>
          <w:szCs w:val="28"/>
        </w:rPr>
        <w:t>Data Access Layer: Lớp này có chức năng giao tiếp với hệ quản trị CSDL như thực hiện các công việc liên quan đến lưu trữ và truy vấn dữ liệu ( tìm kiếm, thêm, xóa, sửa,…).</w:t>
      </w:r>
    </w:p>
    <w:p w14:paraId="2DAB12BA" w14:textId="717FF029" w:rsidR="00D5465A" w:rsidRPr="006A46BD" w:rsidRDefault="00D5465A" w:rsidP="008960B7">
      <w:pPr>
        <w:pStyle w:val="Heading4"/>
        <w:spacing w:line="360" w:lineRule="auto"/>
        <w:rPr>
          <w:rFonts w:cs="Times New Roman"/>
          <w:szCs w:val="28"/>
        </w:rPr>
      </w:pPr>
      <w:r w:rsidRPr="006A46BD">
        <w:rPr>
          <w:rFonts w:cs="Times New Roman"/>
          <w:szCs w:val="28"/>
        </w:rPr>
        <w:t>2.1</w:t>
      </w:r>
      <w:r w:rsidR="00595E01" w:rsidRPr="006A46BD">
        <w:rPr>
          <w:rFonts w:cs="Times New Roman"/>
          <w:szCs w:val="28"/>
        </w:rPr>
        <w:t>.3</w:t>
      </w:r>
      <w:r w:rsidRPr="006A46BD">
        <w:rPr>
          <w:rFonts w:cs="Times New Roman"/>
          <w:szCs w:val="28"/>
        </w:rPr>
        <w:t>.</w:t>
      </w:r>
      <w:r w:rsidR="00AD6D46" w:rsidRPr="006A46BD">
        <w:rPr>
          <w:rFonts w:cs="Times New Roman"/>
          <w:szCs w:val="28"/>
        </w:rPr>
        <w:t>4</w:t>
      </w:r>
      <w:r w:rsidRPr="006A46BD">
        <w:rPr>
          <w:rFonts w:cs="Times New Roman"/>
          <w:szCs w:val="28"/>
        </w:rPr>
        <w:t xml:space="preserve"> Middleware</w:t>
      </w:r>
    </w:p>
    <w:p w14:paraId="67BCC610" w14:textId="77777777" w:rsidR="00D853B8" w:rsidRPr="006A46BD" w:rsidRDefault="00D853B8" w:rsidP="008960B7">
      <w:pPr>
        <w:spacing w:line="360" w:lineRule="auto"/>
        <w:ind w:firstLine="710"/>
        <w:rPr>
          <w:szCs w:val="28"/>
        </w:rPr>
      </w:pPr>
      <w:r w:rsidRPr="006A46BD">
        <w:rPr>
          <w:szCs w:val="28"/>
        </w:rPr>
        <w:t>Middleware đóng một vai trò quan trọng trong kiến trúc ứng dụng web ASP.NET Core. Nó là một phần mềm có khả năng xử lý yêu cầu HTTP và phản hồi HTTP, thực hiện các tác vụ như xác thực, lọc yêu cầu, thêm header, ghi nhật ký, và nhiều chức năng khác. Các middleware không chỉ đóng vai trò là các khối xử lý logic độc lập mà còn được kết nối với nhau tạo thành một pipeline.</w:t>
      </w:r>
    </w:p>
    <w:p w14:paraId="50073F09" w14:textId="77777777" w:rsidR="00D853B8" w:rsidRPr="006A46BD" w:rsidRDefault="00D853B8" w:rsidP="008960B7">
      <w:pPr>
        <w:spacing w:line="360" w:lineRule="auto"/>
        <w:ind w:firstLine="710"/>
        <w:rPr>
          <w:szCs w:val="28"/>
        </w:rPr>
      </w:pPr>
      <w:r w:rsidRPr="006A46BD">
        <w:rPr>
          <w:szCs w:val="28"/>
        </w:rPr>
        <w:t>Trong pipeline middleware, một yêu cầu HTTP sẽ đi qua một chuỗi các middleware theo thứ tự chúng được cấu hình. Mỗi middleware có thể quyết định xử lý yêu cầu hoặc chuyển tiếp sang middleware tiếp theo trong pipeline bằng cách gọi phương thức InvokeAsync(). Điều này cho phép ứng dụng linh hoạt trong việc xử lý các yêu cầu khác nhau với các middleware tương ứng.</w:t>
      </w:r>
    </w:p>
    <w:p w14:paraId="410A1356" w14:textId="77777777" w:rsidR="00D853B8" w:rsidRPr="006A46BD" w:rsidRDefault="00D853B8" w:rsidP="008960B7">
      <w:pPr>
        <w:spacing w:line="360" w:lineRule="auto"/>
        <w:ind w:firstLine="710"/>
        <w:rPr>
          <w:szCs w:val="28"/>
        </w:rPr>
      </w:pPr>
      <w:r w:rsidRPr="006A46BD">
        <w:rPr>
          <w:szCs w:val="28"/>
        </w:rPr>
        <w:t xml:space="preserve">ASP.NET Core cung cấp nhiều middleware tích hợp sẵn như StaticFileMiddleware để phục vụ tệp tĩnh, AuthenticationMiddleware để xác thực người dùng, SessionMiddleware để quản lý phiên làm việc. Ngoài ra, nhà </w:t>
      </w:r>
      <w:r w:rsidRPr="006A46BD">
        <w:rPr>
          <w:szCs w:val="28"/>
        </w:rPr>
        <w:lastRenderedPageBreak/>
        <w:t>phát triển có thể tự xây dựng middleware tùy chỉnh để thực hiện các tác vụ riêng biệt cho ứng dụng web của mình.</w:t>
      </w:r>
    </w:p>
    <w:p w14:paraId="4E5E236B" w14:textId="0EBE6769" w:rsidR="0084081E" w:rsidRPr="006A46BD" w:rsidRDefault="00D853B8" w:rsidP="008960B7">
      <w:pPr>
        <w:spacing w:line="360" w:lineRule="auto"/>
        <w:ind w:firstLine="710"/>
        <w:rPr>
          <w:szCs w:val="28"/>
        </w:rPr>
      </w:pPr>
      <w:r w:rsidRPr="006A46BD">
        <w:rPr>
          <w:szCs w:val="28"/>
        </w:rPr>
        <w:t xml:space="preserve">Khái niệm middleware mang lại nhiều lợi ích trong việc xây dựng ứng dụng web. Trước hết, nó giúp tách biệt các khối xử lý logic, làm cho ứng dụng dễ dàng bảo trì, mở rộng và kiểm thử. Thêm vào đó, middleware cho phép tái sử dụng mã một cách hiệu quả bằng cách chia sẻ giữa các ứng dụng khác nhau. </w:t>
      </w:r>
    </w:p>
    <w:p w14:paraId="157AA5F2" w14:textId="6A2F1CE7" w:rsidR="00004764" w:rsidRPr="006A46BD" w:rsidRDefault="00004764" w:rsidP="008960B7">
      <w:pPr>
        <w:pStyle w:val="Heading4"/>
        <w:spacing w:line="360" w:lineRule="auto"/>
        <w:rPr>
          <w:rFonts w:cs="Times New Roman"/>
          <w:szCs w:val="28"/>
        </w:rPr>
      </w:pPr>
      <w:r w:rsidRPr="006A46BD">
        <w:rPr>
          <w:rFonts w:cs="Times New Roman"/>
          <w:szCs w:val="28"/>
        </w:rPr>
        <w:t>2.1.3.</w:t>
      </w:r>
      <w:r w:rsidR="00AD6D46" w:rsidRPr="006A46BD">
        <w:rPr>
          <w:rFonts w:cs="Times New Roman"/>
          <w:szCs w:val="28"/>
        </w:rPr>
        <w:t>5</w:t>
      </w:r>
      <w:r w:rsidRPr="006A46BD">
        <w:rPr>
          <w:rFonts w:cs="Times New Roman"/>
          <w:szCs w:val="28"/>
        </w:rPr>
        <w:t xml:space="preserve"> Dependency Injection</w:t>
      </w:r>
    </w:p>
    <w:p w14:paraId="38935F00" w14:textId="2EBE8D8F" w:rsidR="004B1C6A" w:rsidRPr="006A46BD" w:rsidRDefault="004B1C6A" w:rsidP="008960B7">
      <w:pPr>
        <w:spacing w:line="360" w:lineRule="auto"/>
        <w:ind w:firstLine="710"/>
        <w:rPr>
          <w:szCs w:val="28"/>
        </w:rPr>
      </w:pPr>
      <w:r w:rsidRPr="006A46BD">
        <w:rPr>
          <w:szCs w:val="28"/>
        </w:rPr>
        <w:t>Dependency Injection (DI) là một nguyên lý của lập trình hướng đối tượng, trong đó các đối tượng (dependencies) cần thiết cho một lớp được cung cấp từ bên ngoài, thay vì được tạo ra bên trong lớp đó. Điều này giúp giảm sự phụ thuộc chặt chẽ giữa các lớp, tăng tính linh hoạt và khả năng kiểm thử của mã.</w:t>
      </w:r>
    </w:p>
    <w:p w14:paraId="08B05F51" w14:textId="77777777" w:rsidR="004B1C6A" w:rsidRPr="006A46BD" w:rsidRDefault="004B1C6A" w:rsidP="008960B7">
      <w:pPr>
        <w:spacing w:line="360" w:lineRule="auto"/>
        <w:ind w:firstLine="710"/>
        <w:rPr>
          <w:szCs w:val="28"/>
        </w:rPr>
      </w:pPr>
      <w:r w:rsidRPr="006A46BD">
        <w:rPr>
          <w:szCs w:val="28"/>
        </w:rPr>
        <w:t>Trong ASP.NET Core, có một hệ thống DI tích hợp sẵn, được gọi là "Container" hay "Service Container". Các lớp (services) được đăng ký với Container này và khi cần sử dụng, chúng sẽ được yêu cầu từ Container thay vì tạo mới trong lớp sử dụng. Container sẽ quản lý vòng đời của các đối tượng và cung cấp chúng khi cần thiết.</w:t>
      </w:r>
    </w:p>
    <w:p w14:paraId="71455182" w14:textId="77777777" w:rsidR="004B1C6A" w:rsidRPr="006A46BD" w:rsidRDefault="004B1C6A" w:rsidP="008960B7">
      <w:pPr>
        <w:spacing w:line="360" w:lineRule="auto"/>
        <w:ind w:firstLine="710"/>
        <w:rPr>
          <w:szCs w:val="28"/>
        </w:rPr>
      </w:pPr>
      <w:r w:rsidRPr="006A46BD">
        <w:rPr>
          <w:szCs w:val="28"/>
        </w:rPr>
        <w:t>Việc cấu hình DI trong ASP.NET Core được thực hiện trong lớp Startup thông qua phương thức ConfigureServices. Tại đây, nhà phát triển có thể đăng ký các service với Container bằng cách gọi các phương thức như services.AddTransient&lt;TService&gt;(), services.AddScoped&lt;TService&gt;() hoặc services.AddSingleton&lt;TService&gt;() tùy thuộc vào vòng đời mong muốn của các đối tượng.</w:t>
      </w:r>
    </w:p>
    <w:p w14:paraId="0B54D314" w14:textId="77777777" w:rsidR="004B1C6A" w:rsidRPr="006A46BD" w:rsidRDefault="004B1C6A" w:rsidP="008960B7">
      <w:pPr>
        <w:spacing w:line="360" w:lineRule="auto"/>
        <w:ind w:firstLine="710"/>
        <w:rPr>
          <w:szCs w:val="28"/>
        </w:rPr>
      </w:pPr>
      <w:r w:rsidRPr="006A46BD">
        <w:rPr>
          <w:szCs w:val="28"/>
        </w:rPr>
        <w:t>Trong các lớp của ứng dụng, để sử dụng DI, nhà phát triển có thể yêu cầu các dependency cần thiết thông qua hàm tạo (constructor) hoặc các phương thức của lớp. ASP.NET Core sẽ tự động cung cấp các đối tượng cần thiết từ Container dựa trên các gì đã được đăng ký.</w:t>
      </w:r>
    </w:p>
    <w:p w14:paraId="235A3EDD" w14:textId="50325AA4" w:rsidR="004B1C6A" w:rsidRPr="006A46BD" w:rsidRDefault="004B1C6A" w:rsidP="008960B7">
      <w:pPr>
        <w:spacing w:line="360" w:lineRule="auto"/>
        <w:ind w:firstLine="710"/>
        <w:rPr>
          <w:szCs w:val="28"/>
        </w:rPr>
      </w:pPr>
      <w:r w:rsidRPr="006A46BD">
        <w:rPr>
          <w:szCs w:val="28"/>
        </w:rPr>
        <w:t xml:space="preserve">Ứng dụng DI mang lại nhiều lợi ích trong việc xây dựng ứng dụng ASP.NET Core. Trước hết, nó giúp giảm sự phụ thuộc chặt chẽ giữa các lớp, </w:t>
      </w:r>
      <w:r w:rsidRPr="006A46BD">
        <w:rPr>
          <w:szCs w:val="28"/>
        </w:rPr>
        <w:lastRenderedPageBreak/>
        <w:t>tăng tính linh hoạt và khả năng kiểm thử của mã. Thêm vào đó, DI giúp quản lý vòng đời của các đối tượng một cách tập trung, giảm thiểu rò rỉ tài nguyên. Đồng thời, DI cũng tăng khả năng tái sử dụng mã và dễ dàng thay thế các phụ thuộc bằng các phiên bản khác.</w:t>
      </w:r>
    </w:p>
    <w:p w14:paraId="7B40BAE6" w14:textId="156710DD" w:rsidR="001E1FFF" w:rsidRPr="006A46BD" w:rsidRDefault="001E1FFF" w:rsidP="008960B7">
      <w:pPr>
        <w:pStyle w:val="Heading4"/>
        <w:spacing w:line="360" w:lineRule="auto"/>
        <w:rPr>
          <w:rFonts w:cs="Times New Roman"/>
          <w:szCs w:val="28"/>
        </w:rPr>
      </w:pPr>
      <w:r w:rsidRPr="006A46BD">
        <w:rPr>
          <w:rFonts w:cs="Times New Roman"/>
          <w:szCs w:val="28"/>
        </w:rPr>
        <w:t>2.1.3.</w:t>
      </w:r>
      <w:r w:rsidR="00AD6D46" w:rsidRPr="006A46BD">
        <w:rPr>
          <w:rFonts w:cs="Times New Roman"/>
          <w:szCs w:val="28"/>
        </w:rPr>
        <w:t>6</w:t>
      </w:r>
      <w:r w:rsidRPr="006A46BD">
        <w:rPr>
          <w:rFonts w:cs="Times New Roman"/>
          <w:szCs w:val="28"/>
        </w:rPr>
        <w:t xml:space="preserve"> Entity Framework</w:t>
      </w:r>
    </w:p>
    <w:p w14:paraId="276CC7A6" w14:textId="77777777" w:rsidR="00B4686C" w:rsidRPr="006A46BD" w:rsidRDefault="00B4686C" w:rsidP="008960B7">
      <w:pPr>
        <w:spacing w:line="360" w:lineRule="auto"/>
        <w:ind w:firstLine="710"/>
        <w:rPr>
          <w:szCs w:val="28"/>
        </w:rPr>
      </w:pPr>
      <w:r w:rsidRPr="006A46BD">
        <w:rPr>
          <w:szCs w:val="28"/>
        </w:rPr>
        <w:t>Trong quá trình phát triển ứng dụng ASP.NET Core, việc làm việc với dữ liệu quan hệ đóng một vai trò quan trọng. Entity Framework (EF) là một Object-Relational Mapping (ORM) framework được phát triển bởi Microsoft, giúp các nhà phát triển .NET truy cập và thao tác với dữ liệu quan hệ thông qua các đối tượng .NET.</w:t>
      </w:r>
    </w:p>
    <w:p w14:paraId="4A4C556E" w14:textId="20D2BB0D" w:rsidR="00B4686C" w:rsidRPr="006A46BD" w:rsidRDefault="00B4686C" w:rsidP="001B6DF8">
      <w:pPr>
        <w:spacing w:line="360" w:lineRule="auto"/>
        <w:ind w:firstLine="710"/>
        <w:rPr>
          <w:szCs w:val="28"/>
        </w:rPr>
      </w:pPr>
      <w:r w:rsidRPr="006A46BD">
        <w:rPr>
          <w:szCs w:val="28"/>
        </w:rPr>
        <w:t>Entity Framework áp dụng kỹ thuật ORM để ánh xạ các đối tượng trong lập trình hướng đối tượng với các bản ghi trong cơ sở dữ liệu quan hệ. Điều này cho phép lập trình viên tập trung vào việc xử lý logic nghiệp vụ với các đối tượng .NET thay vì phải viết trực tiếp các câu truy vấn SQL phức tạp.</w:t>
      </w:r>
    </w:p>
    <w:p w14:paraId="35BE7ED2" w14:textId="23C7CD01" w:rsidR="006C6599" w:rsidRPr="006A46BD" w:rsidRDefault="00B4686C" w:rsidP="00CD1BAF">
      <w:pPr>
        <w:spacing w:line="360" w:lineRule="auto"/>
        <w:ind w:firstLine="710"/>
        <w:rPr>
          <w:szCs w:val="28"/>
        </w:rPr>
      </w:pPr>
      <w:r w:rsidRPr="006A46BD">
        <w:rPr>
          <w:szCs w:val="28"/>
        </w:rPr>
        <w:t>Trong EF Core, các thành phần chính bao gồm DbContext (đại diện cho một phiên làm việc với cơ sở dữ liệu), Entities (các lớp .NET ánh xạ với các bảng trong cơ sở dữ liệu) và Migrations (cho phép thay đổi lược đồ cơ sở dữ liệu và áp dụng những thay đổi đó).</w:t>
      </w:r>
    </w:p>
    <w:p w14:paraId="1982621D" w14:textId="0356A38B" w:rsidR="006B4EE1" w:rsidRPr="006A46BD" w:rsidRDefault="00A33D44" w:rsidP="008960B7">
      <w:pPr>
        <w:pStyle w:val="Heading3"/>
        <w:numPr>
          <w:ilvl w:val="0"/>
          <w:numId w:val="0"/>
        </w:numPr>
        <w:spacing w:line="360" w:lineRule="auto"/>
        <w:rPr>
          <w:rFonts w:cs="Times New Roman"/>
          <w:szCs w:val="28"/>
        </w:rPr>
      </w:pPr>
      <w:bookmarkStart w:id="31" w:name="_Toc137807718"/>
      <w:bookmarkStart w:id="32" w:name="_Toc167631285"/>
      <w:r w:rsidRPr="006A46BD">
        <w:rPr>
          <w:rFonts w:cs="Times New Roman"/>
          <w:szCs w:val="28"/>
        </w:rPr>
        <w:t>2.1</w:t>
      </w:r>
      <w:r w:rsidR="006A3D1E" w:rsidRPr="006A46BD">
        <w:rPr>
          <w:rFonts w:cs="Times New Roman"/>
          <w:szCs w:val="28"/>
        </w:rPr>
        <w:t>.</w:t>
      </w:r>
      <w:r w:rsidRPr="006A46BD">
        <w:rPr>
          <w:rFonts w:cs="Times New Roman"/>
          <w:szCs w:val="28"/>
        </w:rPr>
        <w:t>4</w:t>
      </w:r>
      <w:r w:rsidR="006A3D1E" w:rsidRPr="006A46BD">
        <w:rPr>
          <w:rFonts w:cs="Times New Roman"/>
          <w:szCs w:val="28"/>
        </w:rPr>
        <w:t xml:space="preserve"> </w:t>
      </w:r>
      <w:bookmarkEnd w:id="31"/>
      <w:r w:rsidR="007B70D3" w:rsidRPr="006A46BD">
        <w:rPr>
          <w:rFonts w:cs="Times New Roman"/>
          <w:szCs w:val="28"/>
        </w:rPr>
        <w:t>Ngôn ngữ lập trình JavaScript</w:t>
      </w:r>
      <w:bookmarkEnd w:id="32"/>
    </w:p>
    <w:p w14:paraId="0EE86265" w14:textId="77777777" w:rsidR="00F96A2A" w:rsidRPr="006A46BD" w:rsidRDefault="002D6C2A" w:rsidP="008960B7">
      <w:pPr>
        <w:keepNext/>
        <w:spacing w:line="360" w:lineRule="auto"/>
        <w:jc w:val="center"/>
        <w:rPr>
          <w:szCs w:val="28"/>
        </w:rPr>
      </w:pPr>
      <w:r w:rsidRPr="006A46BD">
        <w:rPr>
          <w:noProof/>
          <w:szCs w:val="28"/>
        </w:rPr>
        <w:drawing>
          <wp:inline distT="0" distB="0" distL="0" distR="0" wp14:anchorId="1211C894" wp14:editId="013CB419">
            <wp:extent cx="2631802" cy="1480782"/>
            <wp:effectExtent l="19050" t="19050" r="16510" b="24765"/>
            <wp:docPr id="1225262473" name="Picture 69" descr="The Evolution of JavaScript: A Journey from ES1 to the Latest Versio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 Evolution of JavaScript: A Journey from ES1 to the Latest Version (Part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9757" cy="1485258"/>
                    </a:xfrm>
                    <a:prstGeom prst="rect">
                      <a:avLst/>
                    </a:prstGeom>
                    <a:noFill/>
                    <a:ln w="3175">
                      <a:solidFill>
                        <a:schemeClr val="tx1"/>
                      </a:solidFill>
                    </a:ln>
                  </pic:spPr>
                </pic:pic>
              </a:graphicData>
            </a:graphic>
          </wp:inline>
        </w:drawing>
      </w:r>
    </w:p>
    <w:p w14:paraId="70E06817" w14:textId="66C7AD05" w:rsidR="002D6C2A" w:rsidRPr="006A46BD" w:rsidRDefault="00F96A2A" w:rsidP="008960B7">
      <w:pPr>
        <w:pStyle w:val="Caption"/>
        <w:spacing w:line="360" w:lineRule="auto"/>
        <w:rPr>
          <w:szCs w:val="28"/>
        </w:rPr>
      </w:pPr>
      <w:bookmarkStart w:id="33" w:name="_Toc167628524"/>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2</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4</w:t>
      </w:r>
      <w:r w:rsidR="00AB302C">
        <w:rPr>
          <w:szCs w:val="28"/>
        </w:rPr>
        <w:fldChar w:fldCharType="end"/>
      </w:r>
      <w:r w:rsidRPr="006A46BD">
        <w:rPr>
          <w:szCs w:val="28"/>
        </w:rPr>
        <w:t xml:space="preserve"> Ngôn ngữ lập trình JavaScript</w:t>
      </w:r>
      <w:bookmarkEnd w:id="33"/>
    </w:p>
    <w:p w14:paraId="1770036A" w14:textId="77777777" w:rsidR="00795851" w:rsidRPr="006A46BD" w:rsidRDefault="007B70D3" w:rsidP="008960B7">
      <w:pPr>
        <w:spacing w:line="360" w:lineRule="auto"/>
        <w:rPr>
          <w:szCs w:val="28"/>
        </w:rPr>
      </w:pPr>
      <w:r w:rsidRPr="006A46BD">
        <w:rPr>
          <w:szCs w:val="28"/>
        </w:rPr>
        <w:tab/>
      </w:r>
      <w:r w:rsidRPr="006A46BD">
        <w:rPr>
          <w:szCs w:val="28"/>
        </w:rPr>
        <w:tab/>
      </w:r>
      <w:r w:rsidR="00795851" w:rsidRPr="006A46BD">
        <w:rPr>
          <w:szCs w:val="28"/>
        </w:rPr>
        <w:t xml:space="preserve">JavaScript là một ngôn ngữ lập trình kịch bản phía client, được phát triển bởi Brendan Eich tại Netscape vào năm 1995. Ngôn ngữ này được sử dụng rộng rãi để tạo ra các trang web tương tác, ứng dụng web và hiệu ứng động trên </w:t>
      </w:r>
      <w:r w:rsidR="00795851" w:rsidRPr="006A46BD">
        <w:rPr>
          <w:szCs w:val="28"/>
        </w:rPr>
        <w:lastRenderedPageBreak/>
        <w:t>trang web. Ban đầu, JavaScript được thiết kế để xử lý các sự kiện và tương tác trên trình duyệt web. Tuy nhiên, ngày nay, với sự ra đời của Node.js, JavaScript cũng có thể chạy ở phía server.</w:t>
      </w:r>
    </w:p>
    <w:p w14:paraId="08C51242" w14:textId="77777777" w:rsidR="00795851" w:rsidRPr="006A46BD" w:rsidRDefault="00795851" w:rsidP="008960B7">
      <w:pPr>
        <w:spacing w:line="360" w:lineRule="auto"/>
        <w:ind w:firstLine="710"/>
        <w:rPr>
          <w:szCs w:val="28"/>
        </w:rPr>
      </w:pPr>
      <w:r w:rsidRPr="006A46BD">
        <w:rPr>
          <w:szCs w:val="28"/>
        </w:rPr>
        <w:t>Các thành phần chính của JavaScript bao gồm biến, kiểu dữ liệu, toán tử, cấu trúc điều khiển, hàm, đối tượng, sự kiện và DOM (Document Object Model). Với những thành phần này, JavaScript có khả năng tạo ra các trang web tương tác và động, xử lý sự kiện và tương tác với người dùng, thao tác với DOM để cập nhật nội dung, hiển thị và ẩn các phần tử HTML, gửi và nhận dữ liệu từ máy chủ mà không cần tải lại toàn bộ trang, cũng như xây dựng các ứng dụng web đơn trang.</w:t>
      </w:r>
    </w:p>
    <w:p w14:paraId="6A904A36" w14:textId="5CAC8393" w:rsidR="007B70D3" w:rsidRPr="006A46BD" w:rsidRDefault="00795851" w:rsidP="008960B7">
      <w:pPr>
        <w:spacing w:line="360" w:lineRule="auto"/>
        <w:ind w:firstLine="710"/>
        <w:rPr>
          <w:szCs w:val="28"/>
        </w:rPr>
      </w:pPr>
      <w:r w:rsidRPr="006A46BD">
        <w:rPr>
          <w:szCs w:val="28"/>
        </w:rPr>
        <w:t>Với những lợi ích và khả năng ứng dụng đa dạng, JavaScript đã trở thành một ngôn ngữ lập trình phổ biến và quan trọng trong việc phát triển các ứng dụng web hiện đại.</w:t>
      </w:r>
    </w:p>
    <w:p w14:paraId="531945B9" w14:textId="42565D3C" w:rsidR="00E37E02" w:rsidRPr="006A46BD" w:rsidRDefault="00A33D44" w:rsidP="008960B7">
      <w:pPr>
        <w:pStyle w:val="Heading3"/>
        <w:spacing w:line="360" w:lineRule="auto"/>
        <w:rPr>
          <w:rFonts w:cs="Times New Roman"/>
          <w:szCs w:val="28"/>
        </w:rPr>
      </w:pPr>
      <w:bookmarkStart w:id="34" w:name="_Toc167631286"/>
      <w:r w:rsidRPr="006A46BD">
        <w:rPr>
          <w:rFonts w:cs="Times New Roman"/>
          <w:szCs w:val="28"/>
        </w:rPr>
        <w:t>2.1</w:t>
      </w:r>
      <w:r w:rsidR="00E37E02" w:rsidRPr="006A46BD">
        <w:rPr>
          <w:rFonts w:cs="Times New Roman"/>
          <w:szCs w:val="28"/>
        </w:rPr>
        <w:t>.</w:t>
      </w:r>
      <w:r w:rsidRPr="006A46BD">
        <w:rPr>
          <w:rFonts w:cs="Times New Roman"/>
          <w:szCs w:val="28"/>
        </w:rPr>
        <w:t>5</w:t>
      </w:r>
      <w:r w:rsidR="00E37E02" w:rsidRPr="006A46BD">
        <w:rPr>
          <w:rFonts w:cs="Times New Roman"/>
          <w:szCs w:val="28"/>
        </w:rPr>
        <w:t xml:space="preserve"> VueJS Framework</w:t>
      </w:r>
      <w:bookmarkEnd w:id="34"/>
    </w:p>
    <w:p w14:paraId="1F3D03F5" w14:textId="6AAA2532" w:rsidR="00F21682" w:rsidRPr="006A46BD" w:rsidRDefault="00F21682" w:rsidP="008960B7">
      <w:pPr>
        <w:pStyle w:val="Heading4"/>
        <w:spacing w:line="360" w:lineRule="auto"/>
        <w:rPr>
          <w:rFonts w:cs="Times New Roman"/>
          <w:szCs w:val="28"/>
        </w:rPr>
      </w:pPr>
      <w:r w:rsidRPr="006A46BD">
        <w:rPr>
          <w:rFonts w:cs="Times New Roman"/>
          <w:szCs w:val="28"/>
        </w:rPr>
        <w:t>2.1.5.1 Tổng quen về VueJS Framework</w:t>
      </w:r>
    </w:p>
    <w:p w14:paraId="07D5A07C" w14:textId="77777777" w:rsidR="007F0C9D" w:rsidRPr="006A46BD" w:rsidRDefault="0056410F" w:rsidP="008960B7">
      <w:pPr>
        <w:keepNext/>
        <w:spacing w:line="360" w:lineRule="auto"/>
        <w:jc w:val="center"/>
        <w:rPr>
          <w:szCs w:val="28"/>
        </w:rPr>
      </w:pPr>
      <w:r w:rsidRPr="006A46BD">
        <w:rPr>
          <w:noProof/>
          <w:szCs w:val="28"/>
        </w:rPr>
        <w:drawing>
          <wp:inline distT="0" distB="0" distL="0" distR="0" wp14:anchorId="0D375F41" wp14:editId="44361B5B">
            <wp:extent cx="1685498" cy="1685498"/>
            <wp:effectExtent l="19050" t="19050" r="10160" b="10160"/>
            <wp:docPr id="1596983941" name="Picture 70" descr="Giới thiệu —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iới thiệu — Vue.j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9295" cy="1689295"/>
                    </a:xfrm>
                    <a:prstGeom prst="rect">
                      <a:avLst/>
                    </a:prstGeom>
                    <a:noFill/>
                    <a:ln w="3175">
                      <a:solidFill>
                        <a:schemeClr val="tx1"/>
                      </a:solidFill>
                    </a:ln>
                  </pic:spPr>
                </pic:pic>
              </a:graphicData>
            </a:graphic>
          </wp:inline>
        </w:drawing>
      </w:r>
    </w:p>
    <w:p w14:paraId="2B2A0E91" w14:textId="39DB28D0" w:rsidR="0056410F" w:rsidRPr="006A46BD" w:rsidRDefault="007F0C9D" w:rsidP="008960B7">
      <w:pPr>
        <w:pStyle w:val="Caption"/>
        <w:spacing w:line="360" w:lineRule="auto"/>
        <w:rPr>
          <w:szCs w:val="28"/>
        </w:rPr>
      </w:pPr>
      <w:bookmarkStart w:id="35" w:name="_Toc167628525"/>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2</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5</w:t>
      </w:r>
      <w:r w:rsidR="00AB302C">
        <w:rPr>
          <w:szCs w:val="28"/>
        </w:rPr>
        <w:fldChar w:fldCharType="end"/>
      </w:r>
      <w:r w:rsidRPr="006A46BD">
        <w:rPr>
          <w:szCs w:val="28"/>
        </w:rPr>
        <w:t xml:space="preserve"> VueJS Framework</w:t>
      </w:r>
      <w:bookmarkEnd w:id="35"/>
    </w:p>
    <w:p w14:paraId="034F24EA" w14:textId="77777777" w:rsidR="00E37E02" w:rsidRPr="006A46BD" w:rsidRDefault="00E37E02" w:rsidP="008960B7">
      <w:pPr>
        <w:spacing w:line="360" w:lineRule="auto"/>
        <w:ind w:firstLine="710"/>
        <w:rPr>
          <w:szCs w:val="28"/>
        </w:rPr>
      </w:pPr>
      <w:r w:rsidRPr="006A46BD">
        <w:rPr>
          <w:szCs w:val="28"/>
        </w:rPr>
        <w:t>Vue.js (thường được gọi tắt là Vue) là một framework JavaScript nguồn mở, được sử dụng rộng rãi trong việc xây dựng giao diện người dùng (UI) và ứng dụng web đơn trang (Single Page Applications - SPA). Vue được phát triển và công bố lần đầu vào năm 2014 bởi Evan You, một lập trình viên người Trung Quốc.</w:t>
      </w:r>
    </w:p>
    <w:p w14:paraId="0E47DDE2" w14:textId="77777777" w:rsidR="00E37E02" w:rsidRPr="006A46BD" w:rsidRDefault="00E37E02" w:rsidP="008960B7">
      <w:pPr>
        <w:spacing w:line="360" w:lineRule="auto"/>
        <w:ind w:firstLine="710"/>
        <w:rPr>
          <w:szCs w:val="28"/>
        </w:rPr>
      </w:pPr>
      <w:r w:rsidRPr="006A46BD">
        <w:rPr>
          <w:szCs w:val="28"/>
        </w:rPr>
        <w:lastRenderedPageBreak/>
        <w:t>Điểm nổi bật của Vue là cách tiếp cận lập trình tương đối đơn giản và dễ học. Nó sử dụng cú pháp khai báo giao diện HTML tương tự XML/HTML, kết hợp với JavaScript để xử lý logic ứng dụng. Vue hướng đến việc tách bạch giữa logic xử lý dữ liệu (data) và giao diện người dùng, cho phép dễ dàng thiết kế và phát triển các ứng dụng web.</w:t>
      </w:r>
    </w:p>
    <w:p w14:paraId="453E6516" w14:textId="7617D568" w:rsidR="00E37E02" w:rsidRPr="006A46BD" w:rsidRDefault="00E37E02" w:rsidP="008960B7">
      <w:pPr>
        <w:spacing w:line="360" w:lineRule="auto"/>
        <w:ind w:firstLine="710"/>
        <w:rPr>
          <w:szCs w:val="28"/>
        </w:rPr>
      </w:pPr>
      <w:r w:rsidRPr="006A46BD">
        <w:rPr>
          <w:szCs w:val="28"/>
        </w:rPr>
        <w:t>Vue cung cấp các tính năng chính như data binding (liên kết dữ liệu hai chiều), cơ chế virtual DOM hiệu quả, hệ thống component (thành phần) modular, quản lý trạng thái ứng dụng với Vuex, router cho SPA với Vue Router, và khả năng kết hợp với các thư viện/công nghệ khác như React, Angular, hay Webpack.</w:t>
      </w:r>
    </w:p>
    <w:p w14:paraId="50DF143E" w14:textId="17CE0934" w:rsidR="00A0314C" w:rsidRPr="006A46BD" w:rsidRDefault="00F21682" w:rsidP="008960B7">
      <w:pPr>
        <w:pStyle w:val="Heading4"/>
        <w:spacing w:line="360" w:lineRule="auto"/>
        <w:rPr>
          <w:rFonts w:cs="Times New Roman"/>
          <w:szCs w:val="28"/>
        </w:rPr>
      </w:pPr>
      <w:r w:rsidRPr="006A46BD">
        <w:rPr>
          <w:rFonts w:cs="Times New Roman"/>
          <w:szCs w:val="28"/>
        </w:rPr>
        <w:t xml:space="preserve">2.1.5.2 </w:t>
      </w:r>
      <w:r w:rsidR="00EA084C" w:rsidRPr="006A46BD">
        <w:rPr>
          <w:rFonts w:cs="Times New Roman"/>
          <w:szCs w:val="28"/>
        </w:rPr>
        <w:t>Các khái niệm quan trọng trong VueJS</w:t>
      </w:r>
    </w:p>
    <w:p w14:paraId="6E35BEF4" w14:textId="279C3A11" w:rsidR="00D253F5" w:rsidRPr="006A46BD" w:rsidRDefault="00AF0F55" w:rsidP="008960B7">
      <w:pPr>
        <w:pStyle w:val="ListParagraph"/>
        <w:numPr>
          <w:ilvl w:val="0"/>
          <w:numId w:val="114"/>
        </w:numPr>
        <w:spacing w:line="360" w:lineRule="auto"/>
        <w:rPr>
          <w:szCs w:val="28"/>
        </w:rPr>
      </w:pPr>
      <w:r w:rsidRPr="006A46BD">
        <w:rPr>
          <w:b/>
          <w:bCs/>
          <w:szCs w:val="28"/>
        </w:rPr>
        <w:t>Instance Vue</w:t>
      </w:r>
      <w:r w:rsidRPr="006A46BD">
        <w:rPr>
          <w:szCs w:val="28"/>
        </w:rPr>
        <w:t>:</w:t>
      </w:r>
    </w:p>
    <w:p w14:paraId="7A4CA52B" w14:textId="55F9E0E6" w:rsidR="00AF0F55" w:rsidRPr="006A46BD" w:rsidRDefault="00AF0F55" w:rsidP="008960B7">
      <w:pPr>
        <w:pStyle w:val="ListParagraph"/>
        <w:spacing w:line="360" w:lineRule="auto"/>
        <w:ind w:firstLine="720"/>
        <w:rPr>
          <w:szCs w:val="28"/>
        </w:rPr>
      </w:pPr>
      <w:r w:rsidRPr="006A46BD">
        <w:rPr>
          <w:szCs w:val="28"/>
        </w:rPr>
        <w:t>Instance Vue là điểm khởi đầu cho mọi ứng dụng Vue. Nó là một thể hiện của đối tượng Vue, được khởi tạo với các tùy chọn cấu hình như dữ liệu, phương thức, vòng đời, và nhiều hơn nữa. Tất cả tương tác và xử lý logic của ứng dụng đều bắt đầu từ instance này. Nhà phát triển có thể tùy chỉnh các tùy chọn này để xây dựng ứng dụng theo yêu cầu.</w:t>
      </w:r>
    </w:p>
    <w:p w14:paraId="6C4F411A" w14:textId="41EC4A1B" w:rsidR="00AF0F55" w:rsidRPr="006A46BD" w:rsidRDefault="00AF0F55" w:rsidP="008960B7">
      <w:pPr>
        <w:pStyle w:val="ListParagraph"/>
        <w:spacing w:line="360" w:lineRule="auto"/>
        <w:ind w:firstLine="720"/>
        <w:rPr>
          <w:szCs w:val="28"/>
        </w:rPr>
      </w:pPr>
      <w:r w:rsidRPr="006A46BD">
        <w:rPr>
          <w:szCs w:val="28"/>
        </w:rPr>
        <w:t>Ví dụ: Khởi tạo một instance Vue và gọi phương thức mount và truyền vào một selector CSS để liên kết instance này với phần tử HTML tương ứng trong DOM</w:t>
      </w:r>
    </w:p>
    <w:p w14:paraId="573D930C" w14:textId="6AA1A312" w:rsidR="00D253F5" w:rsidRPr="006A46BD" w:rsidRDefault="00D253F5" w:rsidP="008960B7">
      <w:pPr>
        <w:pStyle w:val="ListParagraph"/>
        <w:numPr>
          <w:ilvl w:val="0"/>
          <w:numId w:val="114"/>
        </w:numPr>
        <w:spacing w:line="360" w:lineRule="auto"/>
        <w:rPr>
          <w:szCs w:val="28"/>
        </w:rPr>
      </w:pPr>
      <w:r w:rsidRPr="006A46BD">
        <w:rPr>
          <w:b/>
          <w:bCs/>
          <w:szCs w:val="28"/>
        </w:rPr>
        <w:t>Data và Methods</w:t>
      </w:r>
      <w:r w:rsidRPr="006A46BD">
        <w:rPr>
          <w:szCs w:val="28"/>
        </w:rPr>
        <w:t>:</w:t>
      </w:r>
    </w:p>
    <w:p w14:paraId="42600FEE" w14:textId="6D545777" w:rsidR="00D253F5" w:rsidRPr="006A46BD" w:rsidRDefault="00D253F5" w:rsidP="008960B7">
      <w:pPr>
        <w:spacing w:line="360" w:lineRule="auto"/>
        <w:ind w:left="720" w:firstLine="720"/>
        <w:rPr>
          <w:szCs w:val="28"/>
        </w:rPr>
      </w:pPr>
      <w:r w:rsidRPr="006A46BD">
        <w:rPr>
          <w:szCs w:val="28"/>
        </w:rPr>
        <w:t>Trong Vue instance, data là nơi định nghĩa các biến trạng thái (state) của ứng dụng, và methods là nơi bạn xác định các phương thức xử lý logic của ứng dụng. Dữ liệu và phương thức này sau đó có thể được sử dụng trong template để hiển thị và tương tác với giao diện người dùng.</w:t>
      </w:r>
    </w:p>
    <w:p w14:paraId="4D184476" w14:textId="7A50042F" w:rsidR="00D253F5" w:rsidRPr="006A46BD" w:rsidRDefault="00D253F5" w:rsidP="008960B7">
      <w:pPr>
        <w:spacing w:line="360" w:lineRule="auto"/>
        <w:ind w:left="720" w:firstLine="720"/>
        <w:rPr>
          <w:szCs w:val="28"/>
        </w:rPr>
      </w:pPr>
      <w:r w:rsidRPr="006A46BD">
        <w:rPr>
          <w:szCs w:val="28"/>
        </w:rPr>
        <w:t xml:space="preserve">Dữ liệu trong Vue được quản lý theo hướng phản ứng (reactive), nghĩa là bất kỳ thay đổi nào đối với dữ liệu sẽ tự động được phản ánh trong giao diện người dùng mà không cần phải tự viết lại mã cập nhật. </w:t>
      </w:r>
      <w:r w:rsidRPr="006A46BD">
        <w:rPr>
          <w:szCs w:val="28"/>
        </w:rPr>
        <w:lastRenderedPageBreak/>
        <w:t>Điều này giúp tăng đáng kể hiệu suất và trải nghiệm người dùng của ứng dụng.</w:t>
      </w:r>
    </w:p>
    <w:p w14:paraId="1A956451" w14:textId="346DA1D8" w:rsidR="0029532D" w:rsidRPr="006A46BD" w:rsidRDefault="0029532D" w:rsidP="008960B7">
      <w:pPr>
        <w:pStyle w:val="ListParagraph"/>
        <w:numPr>
          <w:ilvl w:val="0"/>
          <w:numId w:val="114"/>
        </w:numPr>
        <w:spacing w:line="360" w:lineRule="auto"/>
        <w:rPr>
          <w:szCs w:val="28"/>
        </w:rPr>
      </w:pPr>
      <w:r w:rsidRPr="006A46BD">
        <w:rPr>
          <w:b/>
          <w:bCs/>
          <w:szCs w:val="28"/>
        </w:rPr>
        <w:t>Template</w:t>
      </w:r>
      <w:r w:rsidRPr="006A46BD">
        <w:rPr>
          <w:szCs w:val="28"/>
        </w:rPr>
        <w:t>:</w:t>
      </w:r>
    </w:p>
    <w:p w14:paraId="5B6FCFE8" w14:textId="77777777" w:rsidR="0029532D" w:rsidRPr="006A46BD" w:rsidRDefault="0029532D" w:rsidP="008960B7">
      <w:pPr>
        <w:pStyle w:val="ListParagraph"/>
        <w:spacing w:line="360" w:lineRule="auto"/>
        <w:ind w:firstLine="720"/>
        <w:rPr>
          <w:szCs w:val="28"/>
        </w:rPr>
      </w:pPr>
      <w:r w:rsidRPr="006A46BD">
        <w:rPr>
          <w:szCs w:val="28"/>
        </w:rPr>
        <w:t>Template trong Vue được viết bằng HTML, nhưng với một số cú pháp tăng cường để liên kết dữ liệu và logic với giao diện. Chúng ta có thể sử dụng cú pháp mustache {{ }} để hiển thị dữ liệu động, và sử dụng các directives đặc biệt để áp dụng các hành vi tương tác hoặc hiệu ứng cho các phần tử HTML.</w:t>
      </w:r>
    </w:p>
    <w:p w14:paraId="68287BFE" w14:textId="6B87DFBB" w:rsidR="0029532D" w:rsidRPr="006A46BD" w:rsidRDefault="0029532D" w:rsidP="008960B7">
      <w:pPr>
        <w:pStyle w:val="ListParagraph"/>
        <w:spacing w:line="360" w:lineRule="auto"/>
        <w:ind w:firstLine="720"/>
        <w:rPr>
          <w:szCs w:val="28"/>
        </w:rPr>
      </w:pPr>
      <w:r w:rsidRPr="006A46BD">
        <w:rPr>
          <w:szCs w:val="28"/>
        </w:rPr>
        <w:t>Template trong Vue được biên dịch thành Virtual DOM (DOM ảo) để tăng hiệu suất render và cập nhật giao diện. Virtual DOM giúp tối ưu hóa quá trình cập nhật giao diện bằng cách chỉ thay đổi các phần tử cần thiết thay vì render lại toàn bộ ứng dụng.</w:t>
      </w:r>
    </w:p>
    <w:p w14:paraId="06691159" w14:textId="4F749B08" w:rsidR="00D03000" w:rsidRPr="006A46BD" w:rsidRDefault="00D03000" w:rsidP="008960B7">
      <w:pPr>
        <w:pStyle w:val="ListParagraph"/>
        <w:numPr>
          <w:ilvl w:val="0"/>
          <w:numId w:val="114"/>
        </w:numPr>
        <w:spacing w:line="360" w:lineRule="auto"/>
        <w:rPr>
          <w:szCs w:val="28"/>
        </w:rPr>
      </w:pPr>
      <w:r w:rsidRPr="006A46BD">
        <w:rPr>
          <w:b/>
          <w:bCs/>
          <w:szCs w:val="28"/>
        </w:rPr>
        <w:t>Directives</w:t>
      </w:r>
      <w:r w:rsidRPr="006A46BD">
        <w:rPr>
          <w:szCs w:val="28"/>
        </w:rPr>
        <w:t>:</w:t>
      </w:r>
    </w:p>
    <w:p w14:paraId="26559A0A" w14:textId="5C6375F9" w:rsidR="00D03000" w:rsidRPr="006A46BD" w:rsidRDefault="00D03000" w:rsidP="008960B7">
      <w:pPr>
        <w:pStyle w:val="ListParagraph"/>
        <w:spacing w:line="360" w:lineRule="auto"/>
        <w:ind w:firstLine="720"/>
        <w:rPr>
          <w:szCs w:val="28"/>
        </w:rPr>
      </w:pPr>
      <w:r w:rsidRPr="006A46BD">
        <w:rPr>
          <w:szCs w:val="28"/>
        </w:rPr>
        <w:t>Directives là một tính năng quan trọng trong Vue, cho phép chúng ta mở rộng hành vi của các phần tử HTML. Chúng được khai báo với tiền tố v-, ví dụ: v-if, v-for, v-model, v-on, v.v. Các directive này cung cấp các chức năng như điều kiện hiển thị, lặp dữ liệu, liên kết dữ liệu hai chiều, xử lý sự kiện, và nhiều hơn nữa.</w:t>
      </w:r>
    </w:p>
    <w:p w14:paraId="35D2734C" w14:textId="40948630" w:rsidR="009F138F" w:rsidRPr="006A46BD" w:rsidRDefault="009F138F" w:rsidP="008960B7">
      <w:pPr>
        <w:pStyle w:val="ListParagraph"/>
        <w:numPr>
          <w:ilvl w:val="0"/>
          <w:numId w:val="114"/>
        </w:numPr>
        <w:spacing w:line="360" w:lineRule="auto"/>
        <w:rPr>
          <w:szCs w:val="28"/>
        </w:rPr>
      </w:pPr>
      <w:r w:rsidRPr="006A46BD">
        <w:rPr>
          <w:b/>
          <w:bCs/>
          <w:szCs w:val="28"/>
        </w:rPr>
        <w:t>Component</w:t>
      </w:r>
      <w:r w:rsidRPr="006A46BD">
        <w:rPr>
          <w:szCs w:val="28"/>
        </w:rPr>
        <w:t>:</w:t>
      </w:r>
    </w:p>
    <w:p w14:paraId="225642A4" w14:textId="77777777" w:rsidR="009F138F" w:rsidRPr="006A46BD" w:rsidRDefault="009F138F" w:rsidP="008960B7">
      <w:pPr>
        <w:pStyle w:val="ListParagraph"/>
        <w:spacing w:line="360" w:lineRule="auto"/>
        <w:ind w:firstLine="720"/>
        <w:rPr>
          <w:szCs w:val="28"/>
        </w:rPr>
      </w:pPr>
      <w:r w:rsidRPr="006A46BD">
        <w:rPr>
          <w:szCs w:val="28"/>
        </w:rPr>
        <w:t>Components là khái niệm trung tâm của Vue, cho phép chia nhỏ giao diện thành các phần nhỏ hơn, tái sử dụng và quản lý dễ dàng hơn. Mỗi component có chính template, logic và dữ liệu riêng, giúp ứng dụng trở nên dễ bảo trì và mở rộng hơn.</w:t>
      </w:r>
    </w:p>
    <w:p w14:paraId="3DD509C3" w14:textId="6EB1ABF8" w:rsidR="009F138F" w:rsidRPr="006A46BD" w:rsidRDefault="009F138F" w:rsidP="008960B7">
      <w:pPr>
        <w:pStyle w:val="ListParagraph"/>
        <w:spacing w:line="360" w:lineRule="auto"/>
        <w:ind w:firstLine="720"/>
        <w:rPr>
          <w:szCs w:val="28"/>
        </w:rPr>
      </w:pPr>
      <w:r w:rsidRPr="006A46BD">
        <w:rPr>
          <w:szCs w:val="28"/>
        </w:rPr>
        <w:t>Các component trong Vue có thể được lồng nhau, tạo thành một cấu trúc phân cấp phức tạp. Điều này giúp tách biệt rõ ràng trách nhiệm của mỗi component và làm cho việc gỡ lỗi và thay đổi trở nên dễ dàng hơn.</w:t>
      </w:r>
    </w:p>
    <w:p w14:paraId="2D93E878" w14:textId="3EA7B6C1" w:rsidR="009F138F" w:rsidRPr="006A46BD" w:rsidRDefault="009F138F" w:rsidP="008960B7">
      <w:pPr>
        <w:pStyle w:val="ListParagraph"/>
        <w:numPr>
          <w:ilvl w:val="0"/>
          <w:numId w:val="114"/>
        </w:numPr>
        <w:spacing w:line="360" w:lineRule="auto"/>
        <w:rPr>
          <w:b/>
          <w:bCs/>
          <w:szCs w:val="28"/>
        </w:rPr>
      </w:pPr>
      <w:r w:rsidRPr="006A46BD">
        <w:rPr>
          <w:b/>
          <w:bCs/>
          <w:szCs w:val="28"/>
        </w:rPr>
        <w:t>Vue Instance Lifecycle</w:t>
      </w:r>
    </w:p>
    <w:p w14:paraId="2E8374AA" w14:textId="77777777" w:rsidR="009F138F" w:rsidRPr="006A46BD" w:rsidRDefault="009F138F" w:rsidP="008960B7">
      <w:pPr>
        <w:pStyle w:val="ListParagraph"/>
        <w:spacing w:line="360" w:lineRule="auto"/>
        <w:ind w:firstLine="720"/>
        <w:rPr>
          <w:szCs w:val="28"/>
        </w:rPr>
      </w:pPr>
      <w:r w:rsidRPr="006A46BD">
        <w:rPr>
          <w:szCs w:val="28"/>
        </w:rPr>
        <w:lastRenderedPageBreak/>
        <w:t>Vue instance có một chu kỳ vòng đời (lifecycle) bao gồm các hook (hàm được gọi tại các điểm khác nhau trong chu kỳ) để bạn có thể tùy chỉnh hành vi của ứng dụng. Ví dụ, hook created được gọi sau khi instance Vue được khởi tạo, cho phép bạn thực hiện các xử lý trước khi render giao diện. Hook mounted được gọi sau khi instance đã được mount (gắn) vào DOM, cho phép bạn truy cập và thao tác với các phần tử DOM.</w:t>
      </w:r>
    </w:p>
    <w:p w14:paraId="777D1245" w14:textId="041F5CB4" w:rsidR="009F138F" w:rsidRPr="006A46BD" w:rsidRDefault="009F138F" w:rsidP="008960B7">
      <w:pPr>
        <w:pStyle w:val="ListParagraph"/>
        <w:spacing w:line="360" w:lineRule="auto"/>
        <w:ind w:firstLine="720"/>
        <w:rPr>
          <w:szCs w:val="28"/>
        </w:rPr>
      </w:pPr>
      <w:r w:rsidRPr="006A46BD">
        <w:rPr>
          <w:szCs w:val="28"/>
        </w:rPr>
        <w:t>Các hook khác như updated, destroyed, activated, và deactivated cũng rất hữu ích để xử lý các trường hợp cụ thể trong vòng đời của ứng dụng Vue.</w:t>
      </w:r>
    </w:p>
    <w:p w14:paraId="6D9835D5" w14:textId="3DBE5436" w:rsidR="00627F8F" w:rsidRPr="006A46BD" w:rsidRDefault="00627F8F" w:rsidP="008960B7">
      <w:pPr>
        <w:pStyle w:val="ListParagraph"/>
        <w:numPr>
          <w:ilvl w:val="0"/>
          <w:numId w:val="114"/>
        </w:numPr>
        <w:spacing w:line="360" w:lineRule="auto"/>
        <w:rPr>
          <w:szCs w:val="28"/>
        </w:rPr>
      </w:pPr>
      <w:r w:rsidRPr="006A46BD">
        <w:rPr>
          <w:b/>
          <w:bCs/>
          <w:szCs w:val="28"/>
        </w:rPr>
        <w:t>Reactivity</w:t>
      </w:r>
      <w:r w:rsidRPr="006A46BD">
        <w:rPr>
          <w:szCs w:val="28"/>
        </w:rPr>
        <w:t>:</w:t>
      </w:r>
    </w:p>
    <w:p w14:paraId="629667C9" w14:textId="77777777" w:rsidR="00627F8F" w:rsidRPr="006A46BD" w:rsidRDefault="00627F8F" w:rsidP="008960B7">
      <w:pPr>
        <w:pStyle w:val="ListParagraph"/>
        <w:spacing w:line="360" w:lineRule="auto"/>
        <w:ind w:firstLine="720"/>
        <w:rPr>
          <w:szCs w:val="28"/>
        </w:rPr>
      </w:pPr>
      <w:r w:rsidRPr="006A46BD">
        <w:rPr>
          <w:szCs w:val="28"/>
        </w:rPr>
        <w:t>Vue sử dụng hệ thống phản ứng (reactivity) để theo dõi các thay đổi trong dữ liệu và cập nhật giao diện tương ứng. Khi dữ liệu thay đổi, Vue sẽ tự động cập nhật các phần tử giao diện liên quan mà không cần phải viết lại mã cập nhật thủ công.</w:t>
      </w:r>
    </w:p>
    <w:p w14:paraId="6C079F54" w14:textId="73BAB08A" w:rsidR="009814ED" w:rsidRPr="006A46BD" w:rsidRDefault="009814ED" w:rsidP="008960B7">
      <w:pPr>
        <w:pStyle w:val="ListParagraph"/>
        <w:spacing w:line="360" w:lineRule="auto"/>
        <w:ind w:firstLine="720"/>
        <w:rPr>
          <w:szCs w:val="28"/>
        </w:rPr>
      </w:pPr>
      <w:r w:rsidRPr="006A46BD">
        <w:rPr>
          <w:szCs w:val="28"/>
        </w:rPr>
        <w:t xml:space="preserve">Hệ thống reactivity trong Vue.js chủ yếu dựa vào hai yếu tố chính: </w:t>
      </w:r>
      <w:r w:rsidRPr="006A46BD">
        <w:rPr>
          <w:b/>
          <w:bCs/>
          <w:szCs w:val="28"/>
        </w:rPr>
        <w:t>ref</w:t>
      </w:r>
      <w:r w:rsidRPr="006A46BD">
        <w:rPr>
          <w:szCs w:val="28"/>
        </w:rPr>
        <w:t xml:space="preserve"> và </w:t>
      </w:r>
      <w:r w:rsidRPr="006A46BD">
        <w:rPr>
          <w:b/>
          <w:bCs/>
          <w:szCs w:val="28"/>
        </w:rPr>
        <w:t>reactive</w:t>
      </w:r>
      <w:r w:rsidRPr="006A46BD">
        <w:rPr>
          <w:szCs w:val="28"/>
        </w:rPr>
        <w:t>.</w:t>
      </w:r>
    </w:p>
    <w:p w14:paraId="52CAC060" w14:textId="2BA1DB1D" w:rsidR="009814ED" w:rsidRPr="006A46BD" w:rsidRDefault="009814ED" w:rsidP="008960B7">
      <w:pPr>
        <w:pStyle w:val="ListParagraph"/>
        <w:numPr>
          <w:ilvl w:val="0"/>
          <w:numId w:val="115"/>
        </w:numPr>
        <w:spacing w:line="360" w:lineRule="auto"/>
        <w:rPr>
          <w:szCs w:val="28"/>
        </w:rPr>
      </w:pPr>
      <w:r w:rsidRPr="006A46BD">
        <w:rPr>
          <w:szCs w:val="28"/>
        </w:rPr>
        <w:t>Ref: Dùng để tạo ra các biến phản ứng đơn lẻ. Mỗi biến ref chứa một giá trị và cung cấp một API để theo dõi các thay đổi của giá trị đó.</w:t>
      </w:r>
    </w:p>
    <w:p w14:paraId="4D66C710" w14:textId="77777777" w:rsidR="003C7AAD" w:rsidRDefault="009814ED" w:rsidP="003C7AAD">
      <w:pPr>
        <w:pStyle w:val="ListParagraph"/>
        <w:numPr>
          <w:ilvl w:val="0"/>
          <w:numId w:val="115"/>
        </w:numPr>
        <w:spacing w:line="360" w:lineRule="auto"/>
        <w:rPr>
          <w:szCs w:val="28"/>
        </w:rPr>
      </w:pPr>
      <w:r w:rsidRPr="006A46BD">
        <w:rPr>
          <w:szCs w:val="28"/>
        </w:rPr>
        <w:t>Reactive: Được sử dụng để tạo ra các đối tượng phản ứng. Tất cả các thuộc tính của đối tượng này sẽ được theo dõi cho các thay đổi.</w:t>
      </w:r>
    </w:p>
    <w:p w14:paraId="4A0260F6" w14:textId="718D669F" w:rsidR="006B4EE1" w:rsidRPr="006A46BD" w:rsidRDefault="006A3D1E" w:rsidP="008960B7">
      <w:pPr>
        <w:pStyle w:val="Heading2"/>
        <w:numPr>
          <w:ilvl w:val="0"/>
          <w:numId w:val="0"/>
        </w:numPr>
        <w:spacing w:line="360" w:lineRule="auto"/>
        <w:rPr>
          <w:szCs w:val="28"/>
        </w:rPr>
      </w:pPr>
      <w:bookmarkStart w:id="36" w:name="_Toc106196454"/>
      <w:bookmarkStart w:id="37" w:name="_Toc105875012"/>
      <w:bookmarkStart w:id="38" w:name="_Toc106490235"/>
      <w:bookmarkStart w:id="39" w:name="_Toc106197997"/>
      <w:bookmarkStart w:id="40" w:name="_Toc106458835"/>
      <w:bookmarkStart w:id="41" w:name="_Toc105857438"/>
      <w:bookmarkStart w:id="42" w:name="_Toc137807719"/>
      <w:bookmarkStart w:id="43" w:name="_Toc167631287"/>
      <w:r w:rsidRPr="006A46BD">
        <w:rPr>
          <w:szCs w:val="28"/>
        </w:rPr>
        <w:t>2.</w:t>
      </w:r>
      <w:r w:rsidR="00A4157C" w:rsidRPr="006A46BD">
        <w:rPr>
          <w:szCs w:val="28"/>
        </w:rPr>
        <w:t>2</w:t>
      </w:r>
      <w:r w:rsidRPr="006A46BD">
        <w:rPr>
          <w:szCs w:val="28"/>
        </w:rPr>
        <w:t xml:space="preserve"> </w:t>
      </w:r>
      <w:bookmarkEnd w:id="36"/>
      <w:bookmarkEnd w:id="37"/>
      <w:bookmarkEnd w:id="38"/>
      <w:bookmarkEnd w:id="39"/>
      <w:bookmarkEnd w:id="40"/>
      <w:bookmarkEnd w:id="41"/>
      <w:bookmarkEnd w:id="42"/>
      <w:r w:rsidR="00A4157C" w:rsidRPr="006A46BD">
        <w:rPr>
          <w:szCs w:val="28"/>
        </w:rPr>
        <w:t>Công cụ sử dụng</w:t>
      </w:r>
      <w:bookmarkEnd w:id="43"/>
    </w:p>
    <w:p w14:paraId="572640B6" w14:textId="07F36A36" w:rsidR="00A4157C" w:rsidRPr="006A46BD" w:rsidRDefault="00174A4E" w:rsidP="008960B7">
      <w:pPr>
        <w:spacing w:line="360" w:lineRule="auto"/>
        <w:rPr>
          <w:szCs w:val="28"/>
        </w:rPr>
      </w:pPr>
      <w:r w:rsidRPr="006A46BD">
        <w:rPr>
          <w:szCs w:val="28"/>
        </w:rPr>
        <w:tab/>
      </w:r>
      <w:r w:rsidRPr="006A46BD">
        <w:rPr>
          <w:szCs w:val="28"/>
        </w:rPr>
        <w:tab/>
        <w:t>Visual Studio Code: IDE cho việc code xây dựng giao diện người dùng.</w:t>
      </w:r>
    </w:p>
    <w:p w14:paraId="0F62D770" w14:textId="5B6E3170" w:rsidR="00174A4E" w:rsidRPr="006A46BD" w:rsidRDefault="00174A4E" w:rsidP="008960B7">
      <w:pPr>
        <w:spacing w:line="360" w:lineRule="auto"/>
        <w:rPr>
          <w:szCs w:val="28"/>
        </w:rPr>
      </w:pPr>
      <w:r w:rsidRPr="006A46BD">
        <w:rPr>
          <w:szCs w:val="28"/>
        </w:rPr>
        <w:tab/>
      </w:r>
      <w:r w:rsidRPr="006A46BD">
        <w:rPr>
          <w:szCs w:val="28"/>
        </w:rPr>
        <w:tab/>
        <w:t>Visual Studio: IDE cho việc code xây dựng API.</w:t>
      </w:r>
    </w:p>
    <w:p w14:paraId="0ECA7266" w14:textId="5D0CA3EC" w:rsidR="00174A4E" w:rsidRPr="006A46BD" w:rsidRDefault="00174A4E" w:rsidP="008960B7">
      <w:pPr>
        <w:spacing w:line="360" w:lineRule="auto"/>
        <w:rPr>
          <w:szCs w:val="28"/>
        </w:rPr>
      </w:pPr>
      <w:r w:rsidRPr="006A46BD">
        <w:rPr>
          <w:szCs w:val="28"/>
        </w:rPr>
        <w:tab/>
      </w:r>
      <w:r w:rsidRPr="006A46BD">
        <w:rPr>
          <w:szCs w:val="28"/>
        </w:rPr>
        <w:tab/>
        <w:t>SQL Server: Hệ quản trị cơ sở dữ liệu lưu trữ dữ liệu của website.</w:t>
      </w:r>
    </w:p>
    <w:p w14:paraId="272D2B62" w14:textId="57B20D0D" w:rsidR="00174A4E" w:rsidRPr="006A46BD" w:rsidRDefault="00174A4E" w:rsidP="008960B7">
      <w:pPr>
        <w:spacing w:line="360" w:lineRule="auto"/>
        <w:rPr>
          <w:szCs w:val="28"/>
        </w:rPr>
      </w:pPr>
      <w:r w:rsidRPr="006A46BD">
        <w:rPr>
          <w:szCs w:val="28"/>
        </w:rPr>
        <w:tab/>
      </w:r>
      <w:r w:rsidRPr="006A46BD">
        <w:rPr>
          <w:szCs w:val="28"/>
        </w:rPr>
        <w:tab/>
        <w:t>Chrome DevTools: Gỡ lỗi khi phát triển website.</w:t>
      </w:r>
    </w:p>
    <w:p w14:paraId="23A2B1D0" w14:textId="4C6CB7EE" w:rsidR="00174A4E" w:rsidRPr="006A46BD" w:rsidRDefault="00174A4E" w:rsidP="008960B7">
      <w:pPr>
        <w:spacing w:line="360" w:lineRule="auto"/>
        <w:rPr>
          <w:szCs w:val="28"/>
        </w:rPr>
      </w:pPr>
      <w:r w:rsidRPr="006A46BD">
        <w:rPr>
          <w:szCs w:val="28"/>
        </w:rPr>
        <w:tab/>
      </w:r>
      <w:r w:rsidRPr="006A46BD">
        <w:rPr>
          <w:szCs w:val="28"/>
        </w:rPr>
        <w:tab/>
        <w:t>Rational Rose: Thiết kế mô hình thực thể liên kết.</w:t>
      </w:r>
    </w:p>
    <w:p w14:paraId="35DB56D2" w14:textId="31AB74D2" w:rsidR="00143A57" w:rsidRPr="006A46BD" w:rsidRDefault="00143A57" w:rsidP="008960B7">
      <w:pPr>
        <w:spacing w:line="360" w:lineRule="auto"/>
        <w:rPr>
          <w:szCs w:val="28"/>
        </w:rPr>
      </w:pPr>
      <w:r w:rsidRPr="006A46BD">
        <w:rPr>
          <w:szCs w:val="28"/>
        </w:rPr>
        <w:lastRenderedPageBreak/>
        <w:tab/>
      </w:r>
      <w:r w:rsidRPr="006A46BD">
        <w:rPr>
          <w:szCs w:val="28"/>
        </w:rPr>
        <w:tab/>
        <w:t>Docker: Sử dụng cho việc đóng gói và triển khai ứng dụng tự động trên môi trường Internet.</w:t>
      </w:r>
    </w:p>
    <w:p w14:paraId="2B1315C6" w14:textId="6C44ED51" w:rsidR="005721D5" w:rsidRPr="006A46BD" w:rsidRDefault="00143A57" w:rsidP="008960B7">
      <w:pPr>
        <w:spacing w:line="360" w:lineRule="auto"/>
        <w:rPr>
          <w:szCs w:val="28"/>
        </w:rPr>
      </w:pPr>
      <w:r w:rsidRPr="006A46BD">
        <w:rPr>
          <w:szCs w:val="28"/>
        </w:rPr>
        <w:tab/>
      </w:r>
      <w:r w:rsidRPr="006A46BD">
        <w:rPr>
          <w:szCs w:val="28"/>
        </w:rPr>
        <w:tab/>
        <w:t>Nginx: Máy chủ webserver sử dụng trên môi trường Internet</w:t>
      </w:r>
    </w:p>
    <w:p w14:paraId="6E59209C" w14:textId="6303671A" w:rsidR="00143A57" w:rsidRPr="006A46BD" w:rsidRDefault="005721D5" w:rsidP="008960B7">
      <w:pPr>
        <w:spacing w:after="0" w:line="360" w:lineRule="auto"/>
        <w:ind w:left="0" w:right="0" w:firstLine="0"/>
        <w:jc w:val="left"/>
        <w:rPr>
          <w:szCs w:val="28"/>
        </w:rPr>
      </w:pPr>
      <w:r w:rsidRPr="006A46BD">
        <w:rPr>
          <w:szCs w:val="28"/>
        </w:rPr>
        <w:br w:type="page"/>
      </w:r>
    </w:p>
    <w:p w14:paraId="27BB06F4" w14:textId="4E452DD7" w:rsidR="006B4EE1" w:rsidRPr="006A46BD" w:rsidRDefault="00FE7AF8" w:rsidP="000E6B88">
      <w:pPr>
        <w:pStyle w:val="Heading1"/>
      </w:pPr>
      <w:bookmarkStart w:id="44" w:name="_Toc167631288"/>
      <w:r w:rsidRPr="006A46BD">
        <w:lastRenderedPageBreak/>
        <w:t>PHÂN TÍCH THIẾT KẾ HỆ THỐNG</w:t>
      </w:r>
      <w:bookmarkEnd w:id="44"/>
    </w:p>
    <w:p w14:paraId="19EE6BA2" w14:textId="04C1E614" w:rsidR="00432AF4" w:rsidRDefault="00432AF4" w:rsidP="008960B7">
      <w:pPr>
        <w:pStyle w:val="Heading2"/>
        <w:spacing w:line="360" w:lineRule="auto"/>
        <w:rPr>
          <w:szCs w:val="28"/>
        </w:rPr>
      </w:pPr>
      <w:bookmarkStart w:id="45" w:name="_Toc167631289"/>
      <w:r>
        <w:rPr>
          <w:szCs w:val="28"/>
        </w:rPr>
        <w:t>3.1 Mô tả sơ bộ bài toán</w:t>
      </w:r>
      <w:bookmarkEnd w:id="45"/>
    </w:p>
    <w:p w14:paraId="3C7D7AC1" w14:textId="04DA1CC2" w:rsidR="00432AF4" w:rsidRPr="00730E2A" w:rsidRDefault="00432AF4" w:rsidP="00730E2A">
      <w:pPr>
        <w:spacing w:line="360" w:lineRule="auto"/>
        <w:ind w:left="-15" w:right="0" w:firstLine="582"/>
        <w:rPr>
          <w:szCs w:val="28"/>
        </w:rPr>
      </w:pPr>
      <w:r w:rsidRPr="006A46BD">
        <w:rPr>
          <w:szCs w:val="28"/>
        </w:rPr>
        <w:t>Xây dựng một trang mạng xã hội đòi hỏi phải giải quyết nhiều vấn đề về chức năng, thiết kế, hiệu suất và bảo mật. Điều đó bao gồm việc xây dựng cơ sở dữ liệu lưu trữ thông tin người dùng và nội dung, xây dựng logic nghiệp vụ để quản lý các tính năng chính như đăng ký, đăng nhập, chia sẻ nội dung, bình luận, kết bạn. Thiết kế giao diện người dùng thân thiện, trực quan cũng rất quan trọng. Ngoài ra, vấn đề hiệu suất, khả năng mở rộng, bảo mật cần được xem xét kỹ lưỡng để đảm bảo trang web hoạt động ổn định, nhanh chóng và an toàn. Cuối cùng, cần có kế hoạch triển khai, vận hành và bảo trì trang web sau khi phát triển xong.</w:t>
      </w:r>
    </w:p>
    <w:p w14:paraId="6FB7E413" w14:textId="404757CD" w:rsidR="00127564" w:rsidRPr="006A46BD" w:rsidRDefault="00127564" w:rsidP="008960B7">
      <w:pPr>
        <w:pStyle w:val="Heading2"/>
        <w:spacing w:line="360" w:lineRule="auto"/>
        <w:rPr>
          <w:szCs w:val="28"/>
        </w:rPr>
      </w:pPr>
      <w:bookmarkStart w:id="46" w:name="_Toc167631290"/>
      <w:r w:rsidRPr="006A46BD">
        <w:rPr>
          <w:szCs w:val="28"/>
        </w:rPr>
        <w:t>3.</w:t>
      </w:r>
      <w:r w:rsidR="00B856E5">
        <w:rPr>
          <w:szCs w:val="28"/>
        </w:rPr>
        <w:t>2</w:t>
      </w:r>
      <w:r w:rsidRPr="006A46BD">
        <w:rPr>
          <w:szCs w:val="28"/>
        </w:rPr>
        <w:t xml:space="preserve"> Khảo sát hệ thống</w:t>
      </w:r>
      <w:bookmarkEnd w:id="46"/>
    </w:p>
    <w:p w14:paraId="29C86036" w14:textId="0556EA07" w:rsidR="00127564" w:rsidRPr="006A46BD" w:rsidRDefault="00127564" w:rsidP="008960B7">
      <w:pPr>
        <w:pStyle w:val="Heading3"/>
        <w:spacing w:line="360" w:lineRule="auto"/>
        <w:rPr>
          <w:rFonts w:cs="Times New Roman"/>
          <w:szCs w:val="28"/>
        </w:rPr>
      </w:pPr>
      <w:bookmarkStart w:id="47" w:name="_Toc167631291"/>
      <w:bookmarkStart w:id="48" w:name="_Hlk107237840"/>
      <w:r w:rsidRPr="006A46BD">
        <w:rPr>
          <w:rFonts w:cs="Times New Roman"/>
          <w:szCs w:val="28"/>
        </w:rPr>
        <w:t>3.</w:t>
      </w:r>
      <w:r w:rsidR="00B856E5">
        <w:rPr>
          <w:rFonts w:cs="Times New Roman"/>
          <w:szCs w:val="28"/>
        </w:rPr>
        <w:t>2</w:t>
      </w:r>
      <w:r w:rsidRPr="006A46BD">
        <w:rPr>
          <w:rFonts w:cs="Times New Roman"/>
          <w:szCs w:val="28"/>
        </w:rPr>
        <w:t>.</w:t>
      </w:r>
      <w:r w:rsidR="00B856E5">
        <w:rPr>
          <w:rFonts w:cs="Times New Roman"/>
          <w:szCs w:val="28"/>
        </w:rPr>
        <w:t>1</w:t>
      </w:r>
      <w:r w:rsidRPr="006A46BD">
        <w:rPr>
          <w:rFonts w:cs="Times New Roman"/>
          <w:szCs w:val="28"/>
        </w:rPr>
        <w:t xml:space="preserve"> </w:t>
      </w:r>
      <w:r w:rsidR="001559D1" w:rsidRPr="006A46BD">
        <w:rPr>
          <w:rFonts w:cs="Times New Roman"/>
          <w:szCs w:val="28"/>
        </w:rPr>
        <w:t xml:space="preserve"> </w:t>
      </w:r>
      <w:r w:rsidRPr="006A46BD">
        <w:rPr>
          <w:rFonts w:cs="Times New Roman"/>
          <w:szCs w:val="28"/>
        </w:rPr>
        <w:t>Yêu cầu về dữ liệu</w:t>
      </w:r>
      <w:bookmarkEnd w:id="47"/>
    </w:p>
    <w:p w14:paraId="55DB4EFC" w14:textId="63A36583" w:rsidR="00127564" w:rsidRPr="006A46BD" w:rsidRDefault="00127564" w:rsidP="008960B7">
      <w:pPr>
        <w:spacing w:line="360" w:lineRule="auto"/>
        <w:ind w:firstLine="710"/>
        <w:rPr>
          <w:szCs w:val="28"/>
        </w:rPr>
      </w:pPr>
      <w:r w:rsidRPr="006A46BD">
        <w:rPr>
          <w:szCs w:val="28"/>
        </w:rPr>
        <w:t>Hệ thống lưu trữ thông tin người dùng gồm: id, tên, email, mật khẩu, giới tính, ảnh đại diện, ảnh bìa, địa chỉ.</w:t>
      </w:r>
    </w:p>
    <w:p w14:paraId="01E7540A" w14:textId="5F9CA7F4" w:rsidR="00127564" w:rsidRPr="006A46BD" w:rsidRDefault="00127564" w:rsidP="008960B7">
      <w:pPr>
        <w:spacing w:line="360" w:lineRule="auto"/>
        <w:ind w:firstLine="710"/>
        <w:rPr>
          <w:szCs w:val="28"/>
        </w:rPr>
      </w:pPr>
      <w:r w:rsidRPr="006A46BD">
        <w:rPr>
          <w:szCs w:val="28"/>
        </w:rPr>
        <w:t>Mỗi người dùng thuộc về không hoặc nhiều nhóm. Một nhóm có thể có một hoặc nhiều người dùng. Thông tin về nhóm: id, tên nhóm, hình ảnh, mô tả.</w:t>
      </w:r>
    </w:p>
    <w:p w14:paraId="277FDA2C" w14:textId="7F43F85C" w:rsidR="00127564" w:rsidRPr="006A46BD" w:rsidRDefault="00127564" w:rsidP="008960B7">
      <w:pPr>
        <w:spacing w:line="360" w:lineRule="auto"/>
        <w:ind w:firstLine="710"/>
        <w:rPr>
          <w:szCs w:val="28"/>
        </w:rPr>
      </w:pPr>
      <w:r w:rsidRPr="006A46BD">
        <w:rPr>
          <w:szCs w:val="28"/>
        </w:rPr>
        <w:t>Mỗi người dùng có không hoặc nhiều bạn bè. Thông tin về bạn bè gồm: id, id người dùng 1, id người dùng 2, trạng thái bạn bè.</w:t>
      </w:r>
    </w:p>
    <w:p w14:paraId="0E096172" w14:textId="77D17160" w:rsidR="00127564" w:rsidRPr="006A46BD" w:rsidRDefault="00127564" w:rsidP="008960B7">
      <w:pPr>
        <w:spacing w:line="360" w:lineRule="auto"/>
        <w:ind w:firstLine="710"/>
        <w:rPr>
          <w:szCs w:val="28"/>
        </w:rPr>
      </w:pPr>
      <w:r w:rsidRPr="006A46BD">
        <w:rPr>
          <w:szCs w:val="28"/>
        </w:rPr>
        <w:t>Bài viết gồm các thông tin: id, nội dung, hình ảnh, video, tác giả, ngày đăng. Bài viết thuộc về một người dùng, người dùng có thể có không hoặc nhiều bài viết.</w:t>
      </w:r>
    </w:p>
    <w:p w14:paraId="074024D7" w14:textId="6D191EC8" w:rsidR="00127564" w:rsidRPr="006A46BD" w:rsidRDefault="00501123" w:rsidP="008960B7">
      <w:pPr>
        <w:spacing w:line="360" w:lineRule="auto"/>
        <w:ind w:firstLine="710"/>
        <w:rPr>
          <w:szCs w:val="28"/>
        </w:rPr>
      </w:pPr>
      <w:r w:rsidRPr="006A46BD">
        <w:rPr>
          <w:szCs w:val="28"/>
        </w:rPr>
        <w:t>Mỗi bình luận thuộc về một bài viết, mỗi bài viết có không hoặc nhiều bình luận. Thông tin bình luận gồm: id, id bài viết, tác giả, nội dung, ngày đăng.</w:t>
      </w:r>
    </w:p>
    <w:p w14:paraId="6EB803D7" w14:textId="5DD604A7" w:rsidR="00501123" w:rsidRPr="006A46BD" w:rsidRDefault="00D57DCA" w:rsidP="008960B7">
      <w:pPr>
        <w:spacing w:line="360" w:lineRule="auto"/>
        <w:rPr>
          <w:szCs w:val="28"/>
        </w:rPr>
      </w:pPr>
      <w:r w:rsidRPr="006A46BD">
        <w:rPr>
          <w:szCs w:val="28"/>
        </w:rPr>
        <w:tab/>
      </w:r>
      <w:r w:rsidRPr="006A46BD">
        <w:rPr>
          <w:szCs w:val="28"/>
        </w:rPr>
        <w:tab/>
      </w:r>
      <w:r w:rsidR="00721AA9" w:rsidRPr="006A46BD">
        <w:rPr>
          <w:szCs w:val="28"/>
        </w:rPr>
        <w:t>Mỗi bài viết có không hoặc nhiều cảm xúc, mỗi cảm xúc thuộc về không hoặc nhiều bài viết. Thông tin cảm xúc gồm: id, tên, hình ảnh.</w:t>
      </w:r>
    </w:p>
    <w:p w14:paraId="43E8B0D3" w14:textId="6625A433" w:rsidR="00721AA9" w:rsidRPr="006A46BD" w:rsidRDefault="00721AA9" w:rsidP="008960B7">
      <w:pPr>
        <w:spacing w:line="360" w:lineRule="auto"/>
        <w:rPr>
          <w:szCs w:val="28"/>
        </w:rPr>
      </w:pPr>
      <w:r w:rsidRPr="006A46BD">
        <w:rPr>
          <w:szCs w:val="28"/>
        </w:rPr>
        <w:tab/>
      </w:r>
      <w:r w:rsidRPr="006A46BD">
        <w:rPr>
          <w:szCs w:val="28"/>
        </w:rPr>
        <w:tab/>
        <w:t>Mỗi bình luận có không hoặc nhiều cảm xúc, mỗi cảm xúc thuộc về không hoặc nhiều bình luận.</w:t>
      </w:r>
    </w:p>
    <w:p w14:paraId="26F9F82B" w14:textId="76EDE0F0" w:rsidR="006137EE" w:rsidRPr="006A46BD" w:rsidRDefault="006137EE" w:rsidP="008960B7">
      <w:pPr>
        <w:spacing w:line="360" w:lineRule="auto"/>
        <w:rPr>
          <w:szCs w:val="28"/>
        </w:rPr>
      </w:pPr>
      <w:r w:rsidRPr="006A46BD">
        <w:rPr>
          <w:szCs w:val="28"/>
        </w:rPr>
        <w:lastRenderedPageBreak/>
        <w:tab/>
      </w:r>
      <w:r w:rsidRPr="006A46BD">
        <w:rPr>
          <w:szCs w:val="28"/>
        </w:rPr>
        <w:tab/>
        <w:t>Mỗi người dùng có không hoặc nhiều cuộc trò chuyện. Mỗi cuộc trò chuyền thuộc về hai hoặc nhiều người dùng. Thông tin cuộc trò chuyện gồm: id, tên, ngày tạo, hình ảnh.</w:t>
      </w:r>
    </w:p>
    <w:p w14:paraId="558C4C52" w14:textId="3C02EA1A" w:rsidR="006B4EE1" w:rsidRPr="006A46BD" w:rsidRDefault="004A7D18">
      <w:pPr>
        <w:spacing w:line="360" w:lineRule="auto"/>
        <w:rPr>
          <w:szCs w:val="28"/>
        </w:rPr>
        <w:pPrChange w:id="49" w:author="DUONG PHAM" w:date="2023-06-15T12:13:00Z">
          <w:pPr>
            <w:pStyle w:val="Heading2"/>
            <w:spacing w:line="360" w:lineRule="auto"/>
          </w:pPr>
        </w:pPrChange>
      </w:pPr>
      <w:r w:rsidRPr="006A46BD">
        <w:rPr>
          <w:szCs w:val="28"/>
        </w:rPr>
        <w:tab/>
      </w:r>
      <w:r w:rsidRPr="006A46BD">
        <w:rPr>
          <w:szCs w:val="28"/>
        </w:rPr>
        <w:tab/>
        <w:t>Mỗi người dùng có không hoặc nhiều tin nhắn, mỗi tin nhắn thuộc về một người dùng. Thông tin tin nhắn gồm: id, người gửi, nội dung, ngày tạo</w:t>
      </w:r>
      <w:r w:rsidR="008E3B7B" w:rsidRPr="006A46BD">
        <w:rPr>
          <w:szCs w:val="28"/>
        </w:rPr>
        <w:t>, mã cuộc trò chuyện</w:t>
      </w:r>
      <w:r w:rsidRPr="006A46BD">
        <w:rPr>
          <w:szCs w:val="28"/>
        </w:rPr>
        <w:t>.</w:t>
      </w:r>
      <w:bookmarkEnd w:id="48"/>
    </w:p>
    <w:p w14:paraId="0258BF68" w14:textId="6E018F2A" w:rsidR="006B4EE1" w:rsidRPr="006A46BD" w:rsidRDefault="006C79EB">
      <w:pPr>
        <w:pStyle w:val="Heading3"/>
        <w:spacing w:line="360" w:lineRule="auto"/>
        <w:rPr>
          <w:rFonts w:cs="Times New Roman"/>
          <w:szCs w:val="28"/>
        </w:rPr>
      </w:pPr>
      <w:bookmarkStart w:id="50" w:name="_Toc105857446"/>
      <w:bookmarkStart w:id="51" w:name="_Toc106490245"/>
      <w:bookmarkStart w:id="52" w:name="_Toc106458845"/>
      <w:bookmarkStart w:id="53" w:name="_Toc105875022"/>
      <w:bookmarkStart w:id="54" w:name="_Toc106198007"/>
      <w:bookmarkStart w:id="55" w:name="_Toc106196464"/>
      <w:bookmarkStart w:id="56" w:name="_Toc137807729"/>
      <w:bookmarkStart w:id="57" w:name="_Toc167631292"/>
      <w:r w:rsidRPr="006A46BD">
        <w:rPr>
          <w:rFonts w:cs="Times New Roman"/>
          <w:szCs w:val="28"/>
        </w:rPr>
        <w:t>3.</w:t>
      </w:r>
      <w:r w:rsidR="00B856E5">
        <w:rPr>
          <w:rFonts w:cs="Times New Roman"/>
          <w:szCs w:val="28"/>
        </w:rPr>
        <w:t>2</w:t>
      </w:r>
      <w:r w:rsidRPr="006A46BD">
        <w:rPr>
          <w:rFonts w:cs="Times New Roman"/>
          <w:szCs w:val="28"/>
        </w:rPr>
        <w:t>.</w:t>
      </w:r>
      <w:r w:rsidR="00B856E5">
        <w:rPr>
          <w:rFonts w:cs="Times New Roman"/>
          <w:szCs w:val="28"/>
        </w:rPr>
        <w:t>2</w:t>
      </w:r>
      <w:r w:rsidR="006A3D1E" w:rsidRPr="006A46BD">
        <w:rPr>
          <w:rFonts w:eastAsia="Arial" w:cs="Times New Roman"/>
          <w:szCs w:val="28"/>
        </w:rPr>
        <w:t xml:space="preserve"> </w:t>
      </w:r>
      <w:r w:rsidR="006A3D1E" w:rsidRPr="006A46BD">
        <w:rPr>
          <w:rFonts w:cs="Times New Roman"/>
          <w:szCs w:val="28"/>
        </w:rPr>
        <w:t>Yêu cầu về chức năng</w:t>
      </w:r>
      <w:bookmarkEnd w:id="50"/>
      <w:bookmarkEnd w:id="51"/>
      <w:bookmarkEnd w:id="52"/>
      <w:bookmarkEnd w:id="53"/>
      <w:bookmarkEnd w:id="54"/>
      <w:bookmarkEnd w:id="55"/>
      <w:bookmarkEnd w:id="56"/>
      <w:bookmarkEnd w:id="57"/>
      <w:r w:rsidR="006A3D1E" w:rsidRPr="006A46BD">
        <w:rPr>
          <w:rFonts w:cs="Times New Roman"/>
          <w:szCs w:val="28"/>
        </w:rPr>
        <w:t xml:space="preserve"> </w:t>
      </w:r>
    </w:p>
    <w:p w14:paraId="21B3B58D" w14:textId="23D88673" w:rsidR="006B4EE1" w:rsidRPr="006A46BD" w:rsidRDefault="00AE4FD2" w:rsidP="008960B7">
      <w:pPr>
        <w:spacing w:line="360" w:lineRule="auto"/>
        <w:rPr>
          <w:b/>
          <w:bCs/>
          <w:szCs w:val="28"/>
        </w:rPr>
      </w:pPr>
      <w:r w:rsidRPr="006A46BD">
        <w:rPr>
          <w:b/>
          <w:bCs/>
          <w:szCs w:val="28"/>
        </w:rPr>
        <w:t>Quản trị viên</w:t>
      </w:r>
    </w:p>
    <w:p w14:paraId="0648A19E" w14:textId="7904D87D" w:rsidR="006B4EE1" w:rsidRPr="006A46BD" w:rsidRDefault="006A3D1E" w:rsidP="008960B7">
      <w:pPr>
        <w:numPr>
          <w:ilvl w:val="0"/>
          <w:numId w:val="7"/>
        </w:numPr>
        <w:spacing w:after="29" w:line="360" w:lineRule="auto"/>
        <w:ind w:right="0" w:firstLine="360"/>
        <w:rPr>
          <w:szCs w:val="28"/>
        </w:rPr>
      </w:pPr>
      <w:r w:rsidRPr="006A46BD">
        <w:rPr>
          <w:szCs w:val="28"/>
        </w:rPr>
        <w:t xml:space="preserve">Quản lý </w:t>
      </w:r>
      <w:r w:rsidR="00C54FB5" w:rsidRPr="006A46BD">
        <w:rPr>
          <w:szCs w:val="28"/>
        </w:rPr>
        <w:t>người dùng</w:t>
      </w:r>
    </w:p>
    <w:p w14:paraId="2B6CE824" w14:textId="43A75D76" w:rsidR="006B4EE1" w:rsidRPr="006A46BD" w:rsidRDefault="006A3D1E" w:rsidP="008960B7">
      <w:pPr>
        <w:numPr>
          <w:ilvl w:val="0"/>
          <w:numId w:val="7"/>
        </w:numPr>
        <w:spacing w:after="40" w:line="360" w:lineRule="auto"/>
        <w:ind w:right="0" w:firstLine="360"/>
        <w:rPr>
          <w:szCs w:val="28"/>
        </w:rPr>
      </w:pPr>
      <w:r w:rsidRPr="006A46BD">
        <w:rPr>
          <w:szCs w:val="28"/>
        </w:rPr>
        <w:t xml:space="preserve">Quản lý </w:t>
      </w:r>
      <w:r w:rsidR="00C54FB5" w:rsidRPr="006A46BD">
        <w:rPr>
          <w:szCs w:val="28"/>
        </w:rPr>
        <w:t>bài đăng</w:t>
      </w:r>
    </w:p>
    <w:p w14:paraId="3BEBCCC5" w14:textId="08939504" w:rsidR="006B4EE1" w:rsidRPr="006A46BD" w:rsidRDefault="006A3D1E" w:rsidP="008960B7">
      <w:pPr>
        <w:numPr>
          <w:ilvl w:val="0"/>
          <w:numId w:val="7"/>
        </w:numPr>
        <w:spacing w:after="40" w:line="360" w:lineRule="auto"/>
        <w:ind w:right="0" w:firstLine="360"/>
        <w:rPr>
          <w:szCs w:val="28"/>
        </w:rPr>
      </w:pPr>
      <w:r w:rsidRPr="006A46BD">
        <w:rPr>
          <w:szCs w:val="28"/>
        </w:rPr>
        <w:t xml:space="preserve">Quản lý </w:t>
      </w:r>
      <w:r w:rsidR="00C54FB5" w:rsidRPr="006A46BD">
        <w:rPr>
          <w:szCs w:val="28"/>
        </w:rPr>
        <w:t>nhóm</w:t>
      </w:r>
    </w:p>
    <w:p w14:paraId="0973D3DE" w14:textId="6CF68B2D" w:rsidR="003E5B23" w:rsidRPr="006A46BD" w:rsidRDefault="003E5B23" w:rsidP="008960B7">
      <w:pPr>
        <w:numPr>
          <w:ilvl w:val="0"/>
          <w:numId w:val="7"/>
        </w:numPr>
        <w:spacing w:after="40" w:line="360" w:lineRule="auto"/>
        <w:ind w:right="0" w:firstLine="360"/>
        <w:rPr>
          <w:szCs w:val="28"/>
        </w:rPr>
      </w:pPr>
      <w:r w:rsidRPr="006A46BD">
        <w:rPr>
          <w:szCs w:val="28"/>
        </w:rPr>
        <w:t>Quản lý bình luận</w:t>
      </w:r>
    </w:p>
    <w:p w14:paraId="198DD421" w14:textId="2D8D3AE9" w:rsidR="006B4EE1" w:rsidRPr="006A46BD" w:rsidRDefault="006A3D1E" w:rsidP="008960B7">
      <w:pPr>
        <w:numPr>
          <w:ilvl w:val="0"/>
          <w:numId w:val="7"/>
        </w:numPr>
        <w:spacing w:after="40" w:line="360" w:lineRule="auto"/>
        <w:ind w:right="0" w:firstLine="360"/>
        <w:rPr>
          <w:szCs w:val="28"/>
        </w:rPr>
      </w:pPr>
      <w:r w:rsidRPr="006A46BD">
        <w:rPr>
          <w:szCs w:val="28"/>
        </w:rPr>
        <w:t xml:space="preserve">Đăng </w:t>
      </w:r>
      <w:r w:rsidR="00C54FB5" w:rsidRPr="006A46BD">
        <w:rPr>
          <w:szCs w:val="28"/>
        </w:rPr>
        <w:t>n</w:t>
      </w:r>
      <w:r w:rsidRPr="006A46BD">
        <w:rPr>
          <w:szCs w:val="28"/>
        </w:rPr>
        <w:t>hập</w:t>
      </w:r>
    </w:p>
    <w:p w14:paraId="5260C6AD" w14:textId="05EFB907" w:rsidR="00345B27" w:rsidRPr="006A46BD" w:rsidRDefault="00345B27" w:rsidP="008960B7">
      <w:pPr>
        <w:numPr>
          <w:ilvl w:val="0"/>
          <w:numId w:val="7"/>
        </w:numPr>
        <w:spacing w:after="40" w:line="360" w:lineRule="auto"/>
        <w:ind w:right="0" w:firstLine="360"/>
        <w:rPr>
          <w:szCs w:val="28"/>
        </w:rPr>
      </w:pPr>
      <w:r w:rsidRPr="006A46BD">
        <w:rPr>
          <w:szCs w:val="28"/>
        </w:rPr>
        <w:t>Đăng xuất</w:t>
      </w:r>
    </w:p>
    <w:p w14:paraId="710FAB8F" w14:textId="49608533" w:rsidR="006B4EE1" w:rsidRPr="006A46BD" w:rsidRDefault="00AE4FD2" w:rsidP="008960B7">
      <w:pPr>
        <w:spacing w:after="40" w:line="360" w:lineRule="auto"/>
        <w:ind w:right="0"/>
        <w:rPr>
          <w:b/>
          <w:bCs/>
          <w:szCs w:val="28"/>
        </w:rPr>
      </w:pPr>
      <w:r w:rsidRPr="006A46BD">
        <w:rPr>
          <w:b/>
          <w:bCs/>
          <w:szCs w:val="28"/>
        </w:rPr>
        <w:t>Người dùng</w:t>
      </w:r>
    </w:p>
    <w:p w14:paraId="01358849" w14:textId="77777777" w:rsidR="006B4EE1" w:rsidRPr="006A46BD" w:rsidRDefault="006A3D1E" w:rsidP="008960B7">
      <w:pPr>
        <w:numPr>
          <w:ilvl w:val="0"/>
          <w:numId w:val="7"/>
        </w:numPr>
        <w:spacing w:after="146" w:line="360" w:lineRule="auto"/>
        <w:ind w:right="0" w:firstLine="360"/>
        <w:rPr>
          <w:szCs w:val="28"/>
        </w:rPr>
      </w:pPr>
      <w:r w:rsidRPr="006A46BD">
        <w:rPr>
          <w:szCs w:val="28"/>
        </w:rPr>
        <w:t>Đăng nhập</w:t>
      </w:r>
    </w:p>
    <w:p w14:paraId="7DBA0B64" w14:textId="5A1CC095" w:rsidR="006B4EE1" w:rsidRPr="006A46BD" w:rsidRDefault="006A3D1E" w:rsidP="008960B7">
      <w:pPr>
        <w:numPr>
          <w:ilvl w:val="0"/>
          <w:numId w:val="7"/>
        </w:numPr>
        <w:spacing w:after="146" w:line="360" w:lineRule="auto"/>
        <w:ind w:right="0" w:firstLine="360"/>
        <w:rPr>
          <w:szCs w:val="28"/>
        </w:rPr>
      </w:pPr>
      <w:r w:rsidRPr="006A46BD">
        <w:rPr>
          <w:szCs w:val="28"/>
        </w:rPr>
        <w:t>Đăng k</w:t>
      </w:r>
      <w:r w:rsidR="00AE4FD2" w:rsidRPr="006A46BD">
        <w:rPr>
          <w:szCs w:val="28"/>
        </w:rPr>
        <w:t>ý</w:t>
      </w:r>
    </w:p>
    <w:p w14:paraId="27537BBB" w14:textId="107D2E2A" w:rsidR="00345B27" w:rsidRPr="006A46BD" w:rsidRDefault="00345B27" w:rsidP="008960B7">
      <w:pPr>
        <w:numPr>
          <w:ilvl w:val="0"/>
          <w:numId w:val="7"/>
        </w:numPr>
        <w:spacing w:after="146" w:line="360" w:lineRule="auto"/>
        <w:ind w:right="0" w:firstLine="360"/>
        <w:rPr>
          <w:szCs w:val="28"/>
        </w:rPr>
      </w:pPr>
      <w:r w:rsidRPr="006A46BD">
        <w:rPr>
          <w:szCs w:val="28"/>
        </w:rPr>
        <w:t>Đăng xuất</w:t>
      </w:r>
    </w:p>
    <w:p w14:paraId="65540858" w14:textId="1CD8D2DF" w:rsidR="006B4EE1" w:rsidRPr="006A46BD" w:rsidRDefault="000C1619" w:rsidP="008960B7">
      <w:pPr>
        <w:numPr>
          <w:ilvl w:val="0"/>
          <w:numId w:val="7"/>
        </w:numPr>
        <w:spacing w:after="29" w:line="360" w:lineRule="auto"/>
        <w:ind w:right="0" w:firstLine="360"/>
        <w:rPr>
          <w:szCs w:val="28"/>
        </w:rPr>
      </w:pPr>
      <w:r w:rsidRPr="006A46BD">
        <w:rPr>
          <w:szCs w:val="28"/>
        </w:rPr>
        <w:t>Tìm kiếm</w:t>
      </w:r>
    </w:p>
    <w:p w14:paraId="1A8BB6CA" w14:textId="475004E9" w:rsidR="00B45CB3" w:rsidRPr="006A46BD" w:rsidRDefault="00B45CB3" w:rsidP="008960B7">
      <w:pPr>
        <w:numPr>
          <w:ilvl w:val="0"/>
          <w:numId w:val="7"/>
        </w:numPr>
        <w:spacing w:after="29" w:line="360" w:lineRule="auto"/>
        <w:ind w:right="0" w:firstLine="360"/>
        <w:rPr>
          <w:szCs w:val="28"/>
        </w:rPr>
      </w:pPr>
      <w:r w:rsidRPr="006A46BD">
        <w:rPr>
          <w:szCs w:val="28"/>
        </w:rPr>
        <w:t>Xem bài viết</w:t>
      </w:r>
    </w:p>
    <w:p w14:paraId="2943C551" w14:textId="4C44921F" w:rsidR="00F85368" w:rsidRPr="006A46BD" w:rsidRDefault="00F85368" w:rsidP="008960B7">
      <w:pPr>
        <w:numPr>
          <w:ilvl w:val="0"/>
          <w:numId w:val="7"/>
        </w:numPr>
        <w:spacing w:after="29" w:line="360" w:lineRule="auto"/>
        <w:ind w:right="0" w:firstLine="360"/>
        <w:rPr>
          <w:szCs w:val="28"/>
        </w:rPr>
      </w:pPr>
      <w:r w:rsidRPr="006A46BD">
        <w:rPr>
          <w:szCs w:val="28"/>
        </w:rPr>
        <w:t>Xem bài viết nhóm</w:t>
      </w:r>
    </w:p>
    <w:p w14:paraId="63D0F780" w14:textId="38F36FC9" w:rsidR="006B4EE1" w:rsidRPr="006A46BD" w:rsidRDefault="000C1619" w:rsidP="008960B7">
      <w:pPr>
        <w:numPr>
          <w:ilvl w:val="0"/>
          <w:numId w:val="7"/>
        </w:numPr>
        <w:spacing w:after="40" w:line="360" w:lineRule="auto"/>
        <w:ind w:right="0" w:firstLine="360"/>
        <w:rPr>
          <w:szCs w:val="28"/>
        </w:rPr>
      </w:pPr>
      <w:r w:rsidRPr="006A46BD">
        <w:rPr>
          <w:szCs w:val="28"/>
        </w:rPr>
        <w:t>Xem thông tin cá nhân</w:t>
      </w:r>
    </w:p>
    <w:p w14:paraId="792F6D5F" w14:textId="64BD0114" w:rsidR="00AE4FD2" w:rsidRPr="006A46BD" w:rsidRDefault="000C1619" w:rsidP="008960B7">
      <w:pPr>
        <w:numPr>
          <w:ilvl w:val="0"/>
          <w:numId w:val="7"/>
        </w:numPr>
        <w:spacing w:after="40" w:line="360" w:lineRule="auto"/>
        <w:ind w:right="0" w:firstLine="360"/>
        <w:rPr>
          <w:szCs w:val="28"/>
        </w:rPr>
      </w:pPr>
      <w:r w:rsidRPr="006A46BD">
        <w:rPr>
          <w:szCs w:val="28"/>
        </w:rPr>
        <w:t>Cập nhật thông tin cá nhân</w:t>
      </w:r>
    </w:p>
    <w:p w14:paraId="62B3DA0A" w14:textId="537A0958" w:rsidR="006B4EE1" w:rsidRPr="006A46BD" w:rsidRDefault="000C1619" w:rsidP="008960B7">
      <w:pPr>
        <w:numPr>
          <w:ilvl w:val="0"/>
          <w:numId w:val="7"/>
        </w:numPr>
        <w:spacing w:after="40" w:line="360" w:lineRule="auto"/>
        <w:ind w:right="0" w:firstLine="360"/>
        <w:rPr>
          <w:szCs w:val="28"/>
        </w:rPr>
      </w:pPr>
      <w:r w:rsidRPr="006A46BD">
        <w:rPr>
          <w:szCs w:val="28"/>
        </w:rPr>
        <w:t>Quản lý bài viết cá nhân</w:t>
      </w:r>
    </w:p>
    <w:p w14:paraId="28C0AB18" w14:textId="4519584B" w:rsidR="006B4EE1" w:rsidRPr="006A46BD" w:rsidRDefault="000C1619" w:rsidP="008960B7">
      <w:pPr>
        <w:numPr>
          <w:ilvl w:val="0"/>
          <w:numId w:val="7"/>
        </w:numPr>
        <w:spacing w:after="40" w:line="360" w:lineRule="auto"/>
        <w:ind w:right="0" w:firstLine="360"/>
        <w:rPr>
          <w:szCs w:val="28"/>
        </w:rPr>
      </w:pPr>
      <w:r w:rsidRPr="006A46BD">
        <w:rPr>
          <w:szCs w:val="28"/>
        </w:rPr>
        <w:t>Quản lý cảm xúc bài viết</w:t>
      </w:r>
    </w:p>
    <w:p w14:paraId="02181B08" w14:textId="365692C8" w:rsidR="00AE4FD2" w:rsidRPr="006A46BD" w:rsidRDefault="000C1619" w:rsidP="008960B7">
      <w:pPr>
        <w:numPr>
          <w:ilvl w:val="0"/>
          <w:numId w:val="7"/>
        </w:numPr>
        <w:spacing w:after="40" w:line="360" w:lineRule="auto"/>
        <w:ind w:right="0" w:firstLine="360"/>
        <w:rPr>
          <w:szCs w:val="28"/>
        </w:rPr>
      </w:pPr>
      <w:r w:rsidRPr="006A46BD">
        <w:rPr>
          <w:szCs w:val="28"/>
        </w:rPr>
        <w:t>Quản lý bình luận</w:t>
      </w:r>
    </w:p>
    <w:p w14:paraId="02707C0F" w14:textId="0964567E" w:rsidR="006B4EE1" w:rsidRPr="006A46BD" w:rsidRDefault="000C1619" w:rsidP="008960B7">
      <w:pPr>
        <w:numPr>
          <w:ilvl w:val="0"/>
          <w:numId w:val="7"/>
        </w:numPr>
        <w:spacing w:after="40" w:line="360" w:lineRule="auto"/>
        <w:ind w:right="0" w:firstLine="360"/>
        <w:rPr>
          <w:szCs w:val="28"/>
        </w:rPr>
      </w:pPr>
      <w:r w:rsidRPr="006A46BD">
        <w:rPr>
          <w:szCs w:val="28"/>
        </w:rPr>
        <w:t>Quản lý cảm xúc bình luận</w:t>
      </w:r>
    </w:p>
    <w:p w14:paraId="438E48F0" w14:textId="31434B53" w:rsidR="000C1619" w:rsidRPr="006A46BD" w:rsidRDefault="000C1619" w:rsidP="008960B7">
      <w:pPr>
        <w:numPr>
          <w:ilvl w:val="0"/>
          <w:numId w:val="7"/>
        </w:numPr>
        <w:spacing w:after="40" w:line="360" w:lineRule="auto"/>
        <w:ind w:right="0" w:firstLine="360"/>
        <w:rPr>
          <w:szCs w:val="28"/>
        </w:rPr>
      </w:pPr>
      <w:r w:rsidRPr="006A46BD">
        <w:rPr>
          <w:szCs w:val="28"/>
        </w:rPr>
        <w:lastRenderedPageBreak/>
        <w:t>Đổi mật khẩu</w:t>
      </w:r>
    </w:p>
    <w:p w14:paraId="0619C231" w14:textId="3D6BC004" w:rsidR="000C1619" w:rsidRPr="006A46BD" w:rsidRDefault="000C1619" w:rsidP="008960B7">
      <w:pPr>
        <w:numPr>
          <w:ilvl w:val="0"/>
          <w:numId w:val="7"/>
        </w:numPr>
        <w:spacing w:after="40" w:line="360" w:lineRule="auto"/>
        <w:ind w:right="0" w:firstLine="360"/>
        <w:rPr>
          <w:szCs w:val="28"/>
        </w:rPr>
      </w:pPr>
      <w:r w:rsidRPr="006A46BD">
        <w:rPr>
          <w:szCs w:val="28"/>
        </w:rPr>
        <w:t>Quên mật khẩu</w:t>
      </w:r>
    </w:p>
    <w:p w14:paraId="717E1769" w14:textId="1D7AA22F" w:rsidR="000C1619" w:rsidRPr="006A46BD" w:rsidRDefault="000C1619" w:rsidP="008960B7">
      <w:pPr>
        <w:numPr>
          <w:ilvl w:val="0"/>
          <w:numId w:val="7"/>
        </w:numPr>
        <w:spacing w:after="40" w:line="360" w:lineRule="auto"/>
        <w:ind w:right="0" w:firstLine="360"/>
        <w:rPr>
          <w:szCs w:val="28"/>
        </w:rPr>
      </w:pPr>
      <w:r w:rsidRPr="006A46BD">
        <w:rPr>
          <w:szCs w:val="28"/>
        </w:rPr>
        <w:t>Đặt lại mật khẩu</w:t>
      </w:r>
    </w:p>
    <w:p w14:paraId="6E595464" w14:textId="5989D235" w:rsidR="000C1619" w:rsidRPr="006A46BD" w:rsidRDefault="000C1619" w:rsidP="008960B7">
      <w:pPr>
        <w:numPr>
          <w:ilvl w:val="0"/>
          <w:numId w:val="7"/>
        </w:numPr>
        <w:spacing w:after="40" w:line="360" w:lineRule="auto"/>
        <w:ind w:right="0" w:firstLine="360"/>
        <w:rPr>
          <w:szCs w:val="28"/>
        </w:rPr>
      </w:pPr>
      <w:r w:rsidRPr="006A46BD">
        <w:rPr>
          <w:szCs w:val="28"/>
        </w:rPr>
        <w:t>Quản lý nhóm cá nhân</w:t>
      </w:r>
    </w:p>
    <w:p w14:paraId="30D42AB8" w14:textId="2F99FD44" w:rsidR="00D330A7" w:rsidRPr="006A46BD" w:rsidRDefault="00FF6728" w:rsidP="008960B7">
      <w:pPr>
        <w:numPr>
          <w:ilvl w:val="0"/>
          <w:numId w:val="7"/>
        </w:numPr>
        <w:spacing w:after="40" w:line="360" w:lineRule="auto"/>
        <w:ind w:right="0" w:firstLine="360"/>
        <w:rPr>
          <w:szCs w:val="28"/>
        </w:rPr>
      </w:pPr>
      <w:r w:rsidRPr="006A46BD">
        <w:rPr>
          <w:szCs w:val="28"/>
        </w:rPr>
        <w:t>Quản lý thành viên nhóm</w:t>
      </w:r>
    </w:p>
    <w:p w14:paraId="459AED63" w14:textId="2B6B59B3" w:rsidR="000C1619" w:rsidRPr="006A46BD" w:rsidRDefault="00F47D2F" w:rsidP="008960B7">
      <w:pPr>
        <w:numPr>
          <w:ilvl w:val="0"/>
          <w:numId w:val="7"/>
        </w:numPr>
        <w:spacing w:after="40" w:line="360" w:lineRule="auto"/>
        <w:ind w:right="0" w:firstLine="360"/>
        <w:rPr>
          <w:szCs w:val="28"/>
        </w:rPr>
      </w:pPr>
      <w:r w:rsidRPr="006A46BD">
        <w:rPr>
          <w:szCs w:val="28"/>
        </w:rPr>
        <w:t>Yêu cầu kết bạn</w:t>
      </w:r>
    </w:p>
    <w:p w14:paraId="6452101A" w14:textId="08A5E119" w:rsidR="000C1619" w:rsidRPr="006A46BD" w:rsidRDefault="000C1619" w:rsidP="008960B7">
      <w:pPr>
        <w:numPr>
          <w:ilvl w:val="0"/>
          <w:numId w:val="7"/>
        </w:numPr>
        <w:spacing w:after="40" w:line="360" w:lineRule="auto"/>
        <w:ind w:right="0" w:firstLine="360"/>
        <w:rPr>
          <w:szCs w:val="28"/>
        </w:rPr>
      </w:pPr>
      <w:r w:rsidRPr="006A46BD">
        <w:rPr>
          <w:szCs w:val="28"/>
        </w:rPr>
        <w:t>Hủy kêt bạn</w:t>
      </w:r>
    </w:p>
    <w:p w14:paraId="03F1B524" w14:textId="31C8CA4C" w:rsidR="000C1619" w:rsidRPr="006A46BD" w:rsidRDefault="000C1619" w:rsidP="008960B7">
      <w:pPr>
        <w:numPr>
          <w:ilvl w:val="0"/>
          <w:numId w:val="7"/>
        </w:numPr>
        <w:spacing w:after="40" w:line="360" w:lineRule="auto"/>
        <w:ind w:right="0" w:firstLine="360"/>
        <w:rPr>
          <w:szCs w:val="28"/>
        </w:rPr>
      </w:pPr>
      <w:r w:rsidRPr="006A46BD">
        <w:rPr>
          <w:szCs w:val="28"/>
        </w:rPr>
        <w:t>Chấp nhận kết bạn</w:t>
      </w:r>
    </w:p>
    <w:p w14:paraId="11EE9C8D" w14:textId="2295F25B" w:rsidR="000C1619" w:rsidRPr="006A46BD" w:rsidRDefault="000C1619" w:rsidP="008960B7">
      <w:pPr>
        <w:numPr>
          <w:ilvl w:val="0"/>
          <w:numId w:val="7"/>
        </w:numPr>
        <w:spacing w:after="40" w:line="360" w:lineRule="auto"/>
        <w:ind w:right="0" w:firstLine="360"/>
        <w:rPr>
          <w:szCs w:val="28"/>
        </w:rPr>
      </w:pPr>
      <w:r w:rsidRPr="006A46BD">
        <w:rPr>
          <w:szCs w:val="28"/>
        </w:rPr>
        <w:t>Xem bạn bè</w:t>
      </w:r>
    </w:p>
    <w:p w14:paraId="4B4DBAB8" w14:textId="36BC2353" w:rsidR="000C1619" w:rsidRPr="006A46BD" w:rsidRDefault="000C1619" w:rsidP="008960B7">
      <w:pPr>
        <w:numPr>
          <w:ilvl w:val="0"/>
          <w:numId w:val="7"/>
        </w:numPr>
        <w:spacing w:after="40" w:line="360" w:lineRule="auto"/>
        <w:ind w:right="0" w:firstLine="360"/>
        <w:rPr>
          <w:szCs w:val="28"/>
        </w:rPr>
      </w:pPr>
      <w:r w:rsidRPr="006A46BD">
        <w:rPr>
          <w:szCs w:val="28"/>
        </w:rPr>
        <w:t>Xem lời mời kết bạn</w:t>
      </w:r>
    </w:p>
    <w:p w14:paraId="7F3A23D0" w14:textId="7841A167" w:rsidR="004A4631" w:rsidRPr="006A46BD" w:rsidRDefault="004A4631" w:rsidP="008960B7">
      <w:pPr>
        <w:numPr>
          <w:ilvl w:val="0"/>
          <w:numId w:val="7"/>
        </w:numPr>
        <w:spacing w:after="40" w:line="360" w:lineRule="auto"/>
        <w:ind w:right="0" w:firstLine="360"/>
        <w:rPr>
          <w:szCs w:val="28"/>
        </w:rPr>
      </w:pPr>
      <w:r w:rsidRPr="006A46BD">
        <w:rPr>
          <w:szCs w:val="28"/>
        </w:rPr>
        <w:t>Xóa lời mời kết bạn</w:t>
      </w:r>
    </w:p>
    <w:p w14:paraId="415CC0D4" w14:textId="025C5D5A" w:rsidR="0062701B" w:rsidRPr="006A46BD" w:rsidRDefault="0080563B" w:rsidP="008960B7">
      <w:pPr>
        <w:numPr>
          <w:ilvl w:val="0"/>
          <w:numId w:val="7"/>
        </w:numPr>
        <w:spacing w:after="40" w:line="360" w:lineRule="auto"/>
        <w:ind w:right="0" w:firstLine="360"/>
        <w:rPr>
          <w:szCs w:val="28"/>
        </w:rPr>
      </w:pPr>
      <w:r w:rsidRPr="006A46BD">
        <w:rPr>
          <w:szCs w:val="28"/>
        </w:rPr>
        <w:t>Quản lý cuộc trò chuyện</w:t>
      </w:r>
    </w:p>
    <w:p w14:paraId="2E0DEBCE" w14:textId="2DD1026D" w:rsidR="0062701B" w:rsidRPr="006A46BD" w:rsidRDefault="004B1654" w:rsidP="008960B7">
      <w:pPr>
        <w:numPr>
          <w:ilvl w:val="0"/>
          <w:numId w:val="7"/>
        </w:numPr>
        <w:spacing w:after="40" w:line="360" w:lineRule="auto"/>
        <w:ind w:right="0" w:firstLine="360"/>
        <w:rPr>
          <w:szCs w:val="28"/>
        </w:rPr>
      </w:pPr>
      <w:r w:rsidRPr="006A46BD">
        <w:rPr>
          <w:szCs w:val="28"/>
        </w:rPr>
        <w:t>Quản lý tin nhắn</w:t>
      </w:r>
    </w:p>
    <w:p w14:paraId="15501853" w14:textId="47E6845D" w:rsidR="0062701B" w:rsidRPr="006A46BD" w:rsidRDefault="0080563B" w:rsidP="008960B7">
      <w:pPr>
        <w:numPr>
          <w:ilvl w:val="0"/>
          <w:numId w:val="7"/>
        </w:numPr>
        <w:spacing w:after="40" w:line="360" w:lineRule="auto"/>
        <w:ind w:right="0" w:firstLine="360"/>
        <w:rPr>
          <w:szCs w:val="28"/>
        </w:rPr>
      </w:pPr>
      <w:r w:rsidRPr="006A46BD">
        <w:rPr>
          <w:szCs w:val="28"/>
        </w:rPr>
        <w:t>Quản lý thành viên cuộc trò chuyện</w:t>
      </w:r>
    </w:p>
    <w:p w14:paraId="57F2E3E8" w14:textId="36D25A47" w:rsidR="00AA13EB" w:rsidRPr="006A46BD" w:rsidRDefault="00AA13EB" w:rsidP="008960B7">
      <w:pPr>
        <w:numPr>
          <w:ilvl w:val="0"/>
          <w:numId w:val="7"/>
        </w:numPr>
        <w:spacing w:after="40" w:line="360" w:lineRule="auto"/>
        <w:ind w:right="0" w:firstLine="360"/>
        <w:rPr>
          <w:szCs w:val="28"/>
        </w:rPr>
      </w:pPr>
      <w:r w:rsidRPr="006A46BD">
        <w:rPr>
          <w:szCs w:val="28"/>
        </w:rPr>
        <w:t>Báo cáo bài viết</w:t>
      </w:r>
    </w:p>
    <w:p w14:paraId="6E405B3A" w14:textId="1BF93260" w:rsidR="00AA13EB" w:rsidRPr="006A46BD" w:rsidRDefault="00AA13EB" w:rsidP="008960B7">
      <w:pPr>
        <w:numPr>
          <w:ilvl w:val="0"/>
          <w:numId w:val="7"/>
        </w:numPr>
        <w:spacing w:after="40" w:line="360" w:lineRule="auto"/>
        <w:ind w:right="0" w:firstLine="360"/>
        <w:rPr>
          <w:szCs w:val="28"/>
        </w:rPr>
      </w:pPr>
      <w:r w:rsidRPr="006A46BD">
        <w:rPr>
          <w:szCs w:val="28"/>
        </w:rPr>
        <w:t>Báo cáo nhóm</w:t>
      </w:r>
    </w:p>
    <w:p w14:paraId="3B9BC245" w14:textId="51F1E31D" w:rsidR="00AA13EB" w:rsidRPr="006A46BD" w:rsidRDefault="00AA13EB" w:rsidP="008960B7">
      <w:pPr>
        <w:numPr>
          <w:ilvl w:val="0"/>
          <w:numId w:val="7"/>
        </w:numPr>
        <w:spacing w:after="40" w:line="360" w:lineRule="auto"/>
        <w:ind w:right="0" w:firstLine="360"/>
        <w:rPr>
          <w:szCs w:val="28"/>
        </w:rPr>
      </w:pPr>
      <w:r w:rsidRPr="006A46BD">
        <w:rPr>
          <w:szCs w:val="28"/>
        </w:rPr>
        <w:t>Báo cáo bình luận</w:t>
      </w:r>
    </w:p>
    <w:p w14:paraId="3053F1BD" w14:textId="01FB6A0E" w:rsidR="006B4EE1" w:rsidRPr="006A46BD" w:rsidRDefault="009422B0">
      <w:pPr>
        <w:pStyle w:val="Heading3"/>
        <w:spacing w:line="360" w:lineRule="auto"/>
        <w:rPr>
          <w:rFonts w:cs="Times New Roman"/>
          <w:szCs w:val="28"/>
        </w:rPr>
      </w:pPr>
      <w:bookmarkStart w:id="58" w:name="_Toc137807730"/>
      <w:bookmarkStart w:id="59" w:name="_Toc167631293"/>
      <w:r w:rsidRPr="006A46BD">
        <w:rPr>
          <w:rFonts w:cs="Times New Roman"/>
          <w:szCs w:val="28"/>
        </w:rPr>
        <w:t>3.</w:t>
      </w:r>
      <w:r w:rsidR="00B856E5">
        <w:rPr>
          <w:rFonts w:cs="Times New Roman"/>
          <w:szCs w:val="28"/>
        </w:rPr>
        <w:t>2</w:t>
      </w:r>
      <w:r w:rsidRPr="006A46BD">
        <w:rPr>
          <w:rFonts w:cs="Times New Roman"/>
          <w:szCs w:val="28"/>
        </w:rPr>
        <w:t>.</w:t>
      </w:r>
      <w:r w:rsidR="00B856E5">
        <w:rPr>
          <w:rFonts w:cs="Times New Roman"/>
          <w:szCs w:val="28"/>
        </w:rPr>
        <w:t>3</w:t>
      </w:r>
      <w:r w:rsidR="006A3D1E" w:rsidRPr="006A46BD">
        <w:rPr>
          <w:rFonts w:eastAsia="Arial" w:cs="Times New Roman"/>
          <w:szCs w:val="28"/>
        </w:rPr>
        <w:t xml:space="preserve"> </w:t>
      </w:r>
      <w:r w:rsidR="006A3D1E" w:rsidRPr="006A46BD">
        <w:rPr>
          <w:rFonts w:cs="Times New Roman"/>
          <w:szCs w:val="28"/>
        </w:rPr>
        <w:t>Yêu cầu phi chức năng</w:t>
      </w:r>
      <w:bookmarkEnd w:id="58"/>
      <w:bookmarkEnd w:id="59"/>
      <w:r w:rsidR="006A3D1E" w:rsidRPr="006A46BD">
        <w:rPr>
          <w:rFonts w:cs="Times New Roman"/>
          <w:szCs w:val="28"/>
        </w:rPr>
        <w:t xml:space="preserve"> </w:t>
      </w:r>
    </w:p>
    <w:p w14:paraId="1F6DB289" w14:textId="77777777" w:rsidR="006B4EE1" w:rsidRPr="006A46BD" w:rsidRDefault="006A3D1E" w:rsidP="008960B7">
      <w:pPr>
        <w:numPr>
          <w:ilvl w:val="0"/>
          <w:numId w:val="8"/>
        </w:numPr>
        <w:spacing w:after="151" w:line="360" w:lineRule="auto"/>
        <w:ind w:right="0" w:hanging="523"/>
        <w:jc w:val="left"/>
        <w:rPr>
          <w:szCs w:val="28"/>
        </w:rPr>
      </w:pPr>
      <w:r w:rsidRPr="006A46BD">
        <w:rPr>
          <w:b/>
          <w:i/>
          <w:szCs w:val="28"/>
        </w:rPr>
        <w:t xml:space="preserve">Hoạt động </w:t>
      </w:r>
    </w:p>
    <w:p w14:paraId="4E66F834" w14:textId="77777777" w:rsidR="006B4EE1" w:rsidRPr="006A46BD" w:rsidRDefault="006A3D1E" w:rsidP="008960B7">
      <w:pPr>
        <w:spacing w:line="360" w:lineRule="auto"/>
        <w:ind w:left="-15" w:right="0" w:firstLine="582"/>
        <w:rPr>
          <w:szCs w:val="28"/>
        </w:rPr>
      </w:pPr>
      <w:r w:rsidRPr="006A46BD">
        <w:rPr>
          <w:szCs w:val="28"/>
        </w:rPr>
        <w:t xml:space="preserve">Hệ thống phải có sự đồng bộ tức là dữ liệu có thể truyền đi giữa các máy tính. </w:t>
      </w:r>
    </w:p>
    <w:p w14:paraId="5F4CB2D6" w14:textId="77777777" w:rsidR="006B4EE1" w:rsidRPr="006A46BD" w:rsidRDefault="006A3D1E" w:rsidP="008960B7">
      <w:pPr>
        <w:numPr>
          <w:ilvl w:val="0"/>
          <w:numId w:val="8"/>
        </w:numPr>
        <w:spacing w:after="152" w:line="360" w:lineRule="auto"/>
        <w:ind w:right="0" w:hanging="523"/>
        <w:jc w:val="left"/>
        <w:rPr>
          <w:szCs w:val="28"/>
        </w:rPr>
      </w:pPr>
      <w:r w:rsidRPr="006A46BD">
        <w:rPr>
          <w:b/>
          <w:i/>
          <w:szCs w:val="28"/>
        </w:rPr>
        <w:t xml:space="preserve">Hiệu năng: </w:t>
      </w:r>
    </w:p>
    <w:p w14:paraId="1C75B4AE" w14:textId="77777777" w:rsidR="006B4EE1" w:rsidRPr="006A46BD" w:rsidRDefault="006A3D1E" w:rsidP="008960B7">
      <w:pPr>
        <w:spacing w:line="360" w:lineRule="auto"/>
        <w:ind w:left="-15" w:right="0" w:firstLine="582"/>
        <w:rPr>
          <w:szCs w:val="28"/>
        </w:rPr>
      </w:pPr>
      <w:r w:rsidRPr="006A46BD">
        <w:rPr>
          <w:szCs w:val="28"/>
        </w:rPr>
        <w:t xml:space="preserve">Hệ thống phải hoạt động ổn định. Tốc độ cập nhật và tính toán phải nhanh (khoảng 1-2s với một dữ liệu). Tính toán cần chính xác tránh sai hệ thống. Dung lượng chưa thông tin phải tương đối lớn để có thể xử lý được lượng thông tin lớn. </w:t>
      </w:r>
    </w:p>
    <w:p w14:paraId="6AA13121" w14:textId="09555971" w:rsidR="006B4EE1" w:rsidRPr="006A46BD" w:rsidRDefault="006A3D1E" w:rsidP="008960B7">
      <w:pPr>
        <w:numPr>
          <w:ilvl w:val="0"/>
          <w:numId w:val="8"/>
        </w:numPr>
        <w:spacing w:after="149" w:line="360" w:lineRule="auto"/>
        <w:ind w:right="0" w:hanging="523"/>
        <w:jc w:val="left"/>
        <w:rPr>
          <w:szCs w:val="28"/>
        </w:rPr>
      </w:pPr>
      <w:r w:rsidRPr="006A46BD">
        <w:rPr>
          <w:b/>
          <w:i/>
          <w:szCs w:val="28"/>
        </w:rPr>
        <w:lastRenderedPageBreak/>
        <w:t xml:space="preserve">Bảo mật </w:t>
      </w:r>
      <w:r w:rsidR="0070498E" w:rsidRPr="006A46BD">
        <w:rPr>
          <w:b/>
          <w:i/>
          <w:szCs w:val="28"/>
        </w:rPr>
        <w:br/>
      </w:r>
      <w:r w:rsidR="0070498E" w:rsidRPr="006A46BD">
        <w:rPr>
          <w:bCs/>
          <w:iCs/>
          <w:szCs w:val="28"/>
        </w:rPr>
        <w:t>Áp dụng cơ chế xác thực và phân quyền bằng JWT (JSON Web Token)</w:t>
      </w:r>
    </w:p>
    <w:p w14:paraId="5FDA93A8" w14:textId="77777777" w:rsidR="006B4EE1" w:rsidRPr="006A46BD" w:rsidRDefault="006A3D1E" w:rsidP="008960B7">
      <w:pPr>
        <w:numPr>
          <w:ilvl w:val="0"/>
          <w:numId w:val="8"/>
        </w:numPr>
        <w:spacing w:after="145" w:line="360" w:lineRule="auto"/>
        <w:ind w:right="0" w:hanging="523"/>
        <w:jc w:val="left"/>
        <w:rPr>
          <w:szCs w:val="28"/>
        </w:rPr>
      </w:pPr>
      <w:r w:rsidRPr="006A46BD">
        <w:rPr>
          <w:b/>
          <w:i/>
          <w:szCs w:val="28"/>
        </w:rPr>
        <w:t xml:space="preserve">Văn hóa và chính trị </w:t>
      </w:r>
    </w:p>
    <w:p w14:paraId="6E1D521E" w14:textId="2A5502EB" w:rsidR="006B4EE1" w:rsidRPr="006A46BD" w:rsidRDefault="006A3D1E" w:rsidP="008960B7">
      <w:pPr>
        <w:numPr>
          <w:ilvl w:val="0"/>
          <w:numId w:val="9"/>
        </w:numPr>
        <w:spacing w:after="166" w:line="360" w:lineRule="auto"/>
        <w:ind w:right="0" w:hanging="360"/>
        <w:rPr>
          <w:szCs w:val="28"/>
        </w:rPr>
      </w:pPr>
      <w:r w:rsidRPr="006A46BD">
        <w:rPr>
          <w:szCs w:val="28"/>
        </w:rPr>
        <w:t xml:space="preserve">Ngôn ngữ sử dụng là tiếng Việt.  </w:t>
      </w:r>
    </w:p>
    <w:p w14:paraId="75E433E5" w14:textId="77777777" w:rsidR="006B4EE1" w:rsidRPr="006A46BD" w:rsidRDefault="006A3D1E" w:rsidP="008960B7">
      <w:pPr>
        <w:numPr>
          <w:ilvl w:val="0"/>
          <w:numId w:val="9"/>
        </w:numPr>
        <w:spacing w:after="146" w:line="360" w:lineRule="auto"/>
        <w:ind w:right="0" w:hanging="360"/>
        <w:rPr>
          <w:szCs w:val="28"/>
        </w:rPr>
      </w:pPr>
      <w:r w:rsidRPr="006A46BD">
        <w:rPr>
          <w:szCs w:val="28"/>
          <w:lang w:eastAsia="zh-CN" w:bidi="ar"/>
        </w:rPr>
        <w:t>Phần mềm phải hợp pháp và sử dụng hợp lý</w:t>
      </w:r>
    </w:p>
    <w:p w14:paraId="4EA7C0B7" w14:textId="1ABF5775" w:rsidR="006B4EE1" w:rsidRPr="006A46BD" w:rsidRDefault="006A3D1E" w:rsidP="008960B7">
      <w:pPr>
        <w:pStyle w:val="Heading2"/>
        <w:spacing w:line="360" w:lineRule="auto"/>
        <w:rPr>
          <w:szCs w:val="28"/>
        </w:rPr>
      </w:pPr>
      <w:bookmarkStart w:id="60" w:name="_Toc106458851"/>
      <w:bookmarkStart w:id="61" w:name="_Toc105857452"/>
      <w:bookmarkStart w:id="62" w:name="_Toc106196470"/>
      <w:bookmarkStart w:id="63" w:name="_Toc106490251"/>
      <w:bookmarkStart w:id="64" w:name="_Toc105875028"/>
      <w:bookmarkStart w:id="65" w:name="_Toc106198013"/>
      <w:bookmarkStart w:id="66" w:name="_Toc137807731"/>
      <w:bookmarkStart w:id="67" w:name="_Toc167631294"/>
      <w:bookmarkStart w:id="68" w:name="_Toc106198008"/>
      <w:bookmarkStart w:id="69" w:name="_Toc106196465"/>
      <w:bookmarkStart w:id="70" w:name="_Toc106490246"/>
      <w:bookmarkStart w:id="71" w:name="_Toc105875023"/>
      <w:bookmarkStart w:id="72" w:name="_Toc105857447"/>
      <w:bookmarkStart w:id="73" w:name="_Toc106458846"/>
      <w:r w:rsidRPr="006A46BD">
        <w:rPr>
          <w:szCs w:val="28"/>
        </w:rPr>
        <w:t>3</w:t>
      </w:r>
      <w:r w:rsidR="00CE709B" w:rsidRPr="006A46BD">
        <w:rPr>
          <w:szCs w:val="28"/>
        </w:rPr>
        <w:t>.2</w:t>
      </w:r>
      <w:r w:rsidRPr="006A46BD">
        <w:rPr>
          <w:rFonts w:eastAsia="Arial"/>
          <w:szCs w:val="28"/>
        </w:rPr>
        <w:t xml:space="preserve"> </w:t>
      </w:r>
      <w:bookmarkEnd w:id="60"/>
      <w:bookmarkEnd w:id="61"/>
      <w:bookmarkEnd w:id="62"/>
      <w:bookmarkEnd w:id="63"/>
      <w:bookmarkEnd w:id="64"/>
      <w:bookmarkEnd w:id="65"/>
      <w:r w:rsidRPr="006A46BD">
        <w:rPr>
          <w:szCs w:val="28"/>
        </w:rPr>
        <w:t>Mô hình hóa use case</w:t>
      </w:r>
      <w:bookmarkEnd w:id="66"/>
      <w:bookmarkEnd w:id="67"/>
    </w:p>
    <w:p w14:paraId="1499154F" w14:textId="400AA669" w:rsidR="006B4EE1" w:rsidRPr="006A46BD" w:rsidRDefault="006A3D1E" w:rsidP="008960B7">
      <w:pPr>
        <w:pStyle w:val="Heading3"/>
        <w:spacing w:line="360" w:lineRule="auto"/>
        <w:rPr>
          <w:rFonts w:cs="Times New Roman"/>
          <w:szCs w:val="28"/>
        </w:rPr>
      </w:pPr>
      <w:bookmarkStart w:id="74" w:name="_Toc106198015"/>
      <w:bookmarkStart w:id="75" w:name="_Toc105857454"/>
      <w:bookmarkStart w:id="76" w:name="_Toc106490253"/>
      <w:bookmarkStart w:id="77" w:name="_Toc106458853"/>
      <w:bookmarkStart w:id="78" w:name="_Toc106196472"/>
      <w:bookmarkStart w:id="79" w:name="_Toc105875030"/>
      <w:bookmarkStart w:id="80" w:name="_Toc137807732"/>
      <w:bookmarkStart w:id="81" w:name="_Toc167631295"/>
      <w:r w:rsidRPr="006A46BD">
        <w:rPr>
          <w:rFonts w:cs="Times New Roman"/>
          <w:szCs w:val="28"/>
        </w:rPr>
        <w:t>3</w:t>
      </w:r>
      <w:r w:rsidR="007572AB" w:rsidRPr="006A46BD">
        <w:rPr>
          <w:rFonts w:cs="Times New Roman"/>
          <w:szCs w:val="28"/>
        </w:rPr>
        <w:t>.2</w:t>
      </w:r>
      <w:r w:rsidRPr="006A46BD">
        <w:rPr>
          <w:rFonts w:cs="Times New Roman"/>
          <w:szCs w:val="28"/>
        </w:rPr>
        <w:t>.1</w:t>
      </w:r>
      <w:r w:rsidRPr="006A46BD">
        <w:rPr>
          <w:rFonts w:eastAsia="Arial" w:cs="Times New Roman"/>
          <w:szCs w:val="28"/>
        </w:rPr>
        <w:t xml:space="preserve"> </w:t>
      </w:r>
      <w:r w:rsidRPr="006A46BD">
        <w:rPr>
          <w:rFonts w:cs="Times New Roman"/>
          <w:szCs w:val="28"/>
        </w:rPr>
        <w:t>Use case tổng quan</w:t>
      </w:r>
      <w:bookmarkEnd w:id="74"/>
      <w:bookmarkEnd w:id="75"/>
      <w:bookmarkEnd w:id="76"/>
      <w:bookmarkEnd w:id="77"/>
      <w:bookmarkEnd w:id="78"/>
      <w:bookmarkEnd w:id="79"/>
      <w:bookmarkEnd w:id="80"/>
      <w:bookmarkEnd w:id="81"/>
      <w:r w:rsidRPr="006A46BD">
        <w:rPr>
          <w:rFonts w:cs="Times New Roman"/>
          <w:szCs w:val="28"/>
        </w:rPr>
        <w:t xml:space="preserve"> </w:t>
      </w:r>
    </w:p>
    <w:p w14:paraId="73012417" w14:textId="77777777" w:rsidR="00DC240C" w:rsidRPr="006A46BD" w:rsidRDefault="00DC240C" w:rsidP="008960B7">
      <w:pPr>
        <w:keepNext/>
        <w:spacing w:after="0" w:line="360" w:lineRule="auto"/>
        <w:ind w:left="1342" w:right="0" w:hanging="491"/>
        <w:jc w:val="center"/>
        <w:rPr>
          <w:szCs w:val="28"/>
        </w:rPr>
      </w:pPr>
      <w:r w:rsidRPr="006A46BD">
        <w:rPr>
          <w:noProof/>
          <w:szCs w:val="28"/>
        </w:rPr>
        <w:drawing>
          <wp:inline distT="0" distB="0" distL="0" distR="0" wp14:anchorId="0102A9C3" wp14:editId="22771FEB">
            <wp:extent cx="4574580" cy="5615796"/>
            <wp:effectExtent l="19050" t="19050" r="16510" b="23495"/>
            <wp:docPr id="15396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389" cy="5630292"/>
                    </a:xfrm>
                    <a:prstGeom prst="rect">
                      <a:avLst/>
                    </a:prstGeom>
                    <a:noFill/>
                    <a:ln>
                      <a:solidFill>
                        <a:schemeClr val="tx1"/>
                      </a:solidFill>
                    </a:ln>
                  </pic:spPr>
                </pic:pic>
              </a:graphicData>
            </a:graphic>
          </wp:inline>
        </w:drawing>
      </w:r>
    </w:p>
    <w:p w14:paraId="4BAD6A0C" w14:textId="294EA428" w:rsidR="00200890" w:rsidRPr="006A46BD" w:rsidRDefault="00DC240C" w:rsidP="008960B7">
      <w:pPr>
        <w:pStyle w:val="Caption"/>
        <w:spacing w:line="360" w:lineRule="auto"/>
        <w:rPr>
          <w:szCs w:val="28"/>
        </w:rPr>
      </w:pPr>
      <w:bookmarkStart w:id="82" w:name="_Toc167628528"/>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3</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1</w:t>
      </w:r>
      <w:r w:rsidR="00AB302C">
        <w:rPr>
          <w:szCs w:val="28"/>
        </w:rPr>
        <w:fldChar w:fldCharType="end"/>
      </w:r>
      <w:r w:rsidRPr="006A46BD">
        <w:rPr>
          <w:szCs w:val="28"/>
        </w:rPr>
        <w:t xml:space="preserve"> Hình các Use case tổng quan</w:t>
      </w:r>
      <w:bookmarkEnd w:id="82"/>
    </w:p>
    <w:p w14:paraId="73D5C763" w14:textId="024E201E" w:rsidR="006B4EE1" w:rsidRPr="006A46BD" w:rsidRDefault="006A3D1E" w:rsidP="008960B7">
      <w:pPr>
        <w:pStyle w:val="Heading3"/>
        <w:spacing w:line="360" w:lineRule="auto"/>
        <w:rPr>
          <w:rFonts w:cs="Times New Roman"/>
          <w:szCs w:val="28"/>
        </w:rPr>
      </w:pPr>
      <w:bookmarkStart w:id="83" w:name="_Toc105857456"/>
      <w:bookmarkStart w:id="84" w:name="_Toc105875032"/>
      <w:bookmarkStart w:id="85" w:name="_Toc106196474"/>
      <w:bookmarkStart w:id="86" w:name="_Toc106490255"/>
      <w:bookmarkStart w:id="87" w:name="_Toc106458855"/>
      <w:bookmarkStart w:id="88" w:name="_Toc106198017"/>
      <w:bookmarkStart w:id="89" w:name="_Toc137807733"/>
      <w:bookmarkStart w:id="90" w:name="_Toc167631296"/>
      <w:r w:rsidRPr="006A46BD">
        <w:rPr>
          <w:rFonts w:cs="Times New Roman"/>
          <w:szCs w:val="28"/>
        </w:rPr>
        <w:lastRenderedPageBreak/>
        <w:t>3.2</w:t>
      </w:r>
      <w:r w:rsidR="00C75B01" w:rsidRPr="006A46BD">
        <w:rPr>
          <w:rFonts w:cs="Times New Roman"/>
          <w:szCs w:val="28"/>
        </w:rPr>
        <w:t>.2</w:t>
      </w:r>
      <w:r w:rsidR="008903CB">
        <w:rPr>
          <w:rFonts w:cs="Times New Roman"/>
          <w:szCs w:val="28"/>
        </w:rPr>
        <w:t xml:space="preserve"> </w:t>
      </w:r>
      <w:r w:rsidRPr="006A46BD">
        <w:rPr>
          <w:rFonts w:cs="Times New Roman"/>
          <w:szCs w:val="28"/>
        </w:rPr>
        <w:t xml:space="preserve">Actor Quản </w:t>
      </w:r>
      <w:bookmarkEnd w:id="83"/>
      <w:bookmarkEnd w:id="84"/>
      <w:bookmarkEnd w:id="85"/>
      <w:bookmarkEnd w:id="86"/>
      <w:bookmarkEnd w:id="87"/>
      <w:bookmarkEnd w:id="88"/>
      <w:bookmarkEnd w:id="89"/>
      <w:r w:rsidR="009525FB" w:rsidRPr="006A46BD">
        <w:rPr>
          <w:rFonts w:cs="Times New Roman"/>
          <w:szCs w:val="28"/>
        </w:rPr>
        <w:t>trị viên</w:t>
      </w:r>
      <w:bookmarkEnd w:id="90"/>
      <w:r w:rsidRPr="006A46BD">
        <w:rPr>
          <w:rFonts w:cs="Times New Roman"/>
          <w:szCs w:val="28"/>
        </w:rPr>
        <w:t xml:space="preserve"> </w:t>
      </w:r>
    </w:p>
    <w:p w14:paraId="23D2A93C" w14:textId="3DD57BC4" w:rsidR="00095768" w:rsidRPr="006A46BD" w:rsidRDefault="00DC240C" w:rsidP="008960B7">
      <w:pPr>
        <w:keepNext/>
        <w:spacing w:after="208" w:line="360" w:lineRule="auto"/>
        <w:ind w:left="493" w:right="0" w:firstLine="0"/>
        <w:jc w:val="center"/>
        <w:rPr>
          <w:szCs w:val="28"/>
        </w:rPr>
      </w:pPr>
      <w:r w:rsidRPr="006A46BD">
        <w:rPr>
          <w:noProof/>
          <w:szCs w:val="28"/>
        </w:rPr>
        <w:drawing>
          <wp:inline distT="0" distB="0" distL="0" distR="0" wp14:anchorId="76739577" wp14:editId="3AC16F3F">
            <wp:extent cx="3665220" cy="3635375"/>
            <wp:effectExtent l="19050" t="19050" r="11430" b="22225"/>
            <wp:docPr id="157890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5220" cy="3635375"/>
                    </a:xfrm>
                    <a:prstGeom prst="rect">
                      <a:avLst/>
                    </a:prstGeom>
                    <a:noFill/>
                    <a:ln>
                      <a:solidFill>
                        <a:schemeClr val="tx1"/>
                      </a:solidFill>
                    </a:ln>
                  </pic:spPr>
                </pic:pic>
              </a:graphicData>
            </a:graphic>
          </wp:inline>
        </w:drawing>
      </w:r>
    </w:p>
    <w:p w14:paraId="70CFB4D9" w14:textId="3DAF4210" w:rsidR="00200890" w:rsidRPr="006A46BD" w:rsidRDefault="00095768" w:rsidP="008960B7">
      <w:pPr>
        <w:pStyle w:val="Caption"/>
        <w:spacing w:line="360" w:lineRule="auto"/>
        <w:rPr>
          <w:szCs w:val="28"/>
        </w:rPr>
      </w:pPr>
      <w:bookmarkStart w:id="91" w:name="_Toc137809765"/>
      <w:bookmarkStart w:id="92" w:name="_Toc137810991"/>
      <w:bookmarkStart w:id="93" w:name="_Toc167628529"/>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3</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2</w:t>
      </w:r>
      <w:r w:rsidR="00AB302C">
        <w:rPr>
          <w:szCs w:val="28"/>
        </w:rPr>
        <w:fldChar w:fldCharType="end"/>
      </w:r>
      <w:r w:rsidRPr="006A46BD">
        <w:rPr>
          <w:szCs w:val="28"/>
        </w:rPr>
        <w:t xml:space="preserve">: Hình các Use case phía </w:t>
      </w:r>
      <w:bookmarkEnd w:id="91"/>
      <w:bookmarkEnd w:id="92"/>
      <w:r w:rsidR="009525FB" w:rsidRPr="006A46BD">
        <w:rPr>
          <w:szCs w:val="28"/>
        </w:rPr>
        <w:t>quản trị viên</w:t>
      </w:r>
      <w:bookmarkEnd w:id="93"/>
    </w:p>
    <w:p w14:paraId="3B4B567F" w14:textId="21507275" w:rsidR="00BF2AD1" w:rsidRPr="006A46BD" w:rsidRDefault="006A3D1E" w:rsidP="008960B7">
      <w:pPr>
        <w:pStyle w:val="Heading3"/>
        <w:spacing w:line="360" w:lineRule="auto"/>
        <w:rPr>
          <w:rFonts w:cs="Times New Roman"/>
          <w:szCs w:val="28"/>
        </w:rPr>
      </w:pPr>
      <w:bookmarkStart w:id="94" w:name="_Toc105875033"/>
      <w:bookmarkStart w:id="95" w:name="_Toc106198018"/>
      <w:bookmarkStart w:id="96" w:name="_Toc106490256"/>
      <w:bookmarkStart w:id="97" w:name="_Toc106196475"/>
      <w:bookmarkStart w:id="98" w:name="_Toc105857457"/>
      <w:bookmarkStart w:id="99" w:name="_Toc106458856"/>
      <w:bookmarkStart w:id="100" w:name="_Toc137807734"/>
      <w:bookmarkStart w:id="101" w:name="_Toc167631297"/>
      <w:r w:rsidRPr="006A46BD">
        <w:rPr>
          <w:rFonts w:cs="Times New Roman"/>
          <w:szCs w:val="28"/>
        </w:rPr>
        <w:lastRenderedPageBreak/>
        <w:t>3</w:t>
      </w:r>
      <w:r w:rsidR="000B5DBD" w:rsidRPr="006A46BD">
        <w:rPr>
          <w:rFonts w:cs="Times New Roman"/>
          <w:szCs w:val="28"/>
        </w:rPr>
        <w:t>.2</w:t>
      </w:r>
      <w:r w:rsidRPr="006A46BD">
        <w:rPr>
          <w:rFonts w:cs="Times New Roman"/>
          <w:szCs w:val="28"/>
        </w:rPr>
        <w:t>.3</w:t>
      </w:r>
      <w:r w:rsidRPr="006A46BD">
        <w:rPr>
          <w:rFonts w:eastAsia="Arial" w:cs="Times New Roman"/>
          <w:szCs w:val="28"/>
        </w:rPr>
        <w:t xml:space="preserve"> </w:t>
      </w:r>
      <w:r w:rsidRPr="006A46BD">
        <w:rPr>
          <w:rFonts w:cs="Times New Roman"/>
          <w:szCs w:val="28"/>
        </w:rPr>
        <w:t xml:space="preserve">Actor </w:t>
      </w:r>
      <w:bookmarkEnd w:id="94"/>
      <w:bookmarkEnd w:id="95"/>
      <w:bookmarkEnd w:id="96"/>
      <w:bookmarkEnd w:id="97"/>
      <w:bookmarkEnd w:id="98"/>
      <w:bookmarkEnd w:id="99"/>
      <w:bookmarkEnd w:id="100"/>
      <w:r w:rsidR="009525FB" w:rsidRPr="006A46BD">
        <w:rPr>
          <w:rFonts w:cs="Times New Roman"/>
          <w:szCs w:val="28"/>
        </w:rPr>
        <w:t>người dùng</w:t>
      </w:r>
      <w:bookmarkEnd w:id="101"/>
    </w:p>
    <w:bookmarkEnd w:id="68"/>
    <w:bookmarkEnd w:id="69"/>
    <w:bookmarkEnd w:id="70"/>
    <w:bookmarkEnd w:id="71"/>
    <w:bookmarkEnd w:id="72"/>
    <w:bookmarkEnd w:id="73"/>
    <w:p w14:paraId="4FF3B7ED" w14:textId="2BF25D09" w:rsidR="008F5DB5" w:rsidRPr="006A46BD" w:rsidRDefault="00DC240C" w:rsidP="008960B7">
      <w:pPr>
        <w:keepNext/>
        <w:spacing w:line="360" w:lineRule="auto"/>
        <w:jc w:val="center"/>
        <w:rPr>
          <w:szCs w:val="28"/>
        </w:rPr>
      </w:pPr>
      <w:r w:rsidRPr="006A46BD">
        <w:rPr>
          <w:noProof/>
          <w:szCs w:val="28"/>
        </w:rPr>
        <w:drawing>
          <wp:inline distT="0" distB="0" distL="0" distR="0" wp14:anchorId="65DF82C0" wp14:editId="01C34940">
            <wp:extent cx="5748507" cy="4960189"/>
            <wp:effectExtent l="19050" t="19050" r="24130" b="12065"/>
            <wp:docPr id="527605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769" cy="4969907"/>
                    </a:xfrm>
                    <a:prstGeom prst="rect">
                      <a:avLst/>
                    </a:prstGeom>
                    <a:noFill/>
                    <a:ln>
                      <a:solidFill>
                        <a:schemeClr val="tx1"/>
                      </a:solidFill>
                    </a:ln>
                  </pic:spPr>
                </pic:pic>
              </a:graphicData>
            </a:graphic>
          </wp:inline>
        </w:drawing>
      </w:r>
    </w:p>
    <w:p w14:paraId="4CBA4504" w14:textId="79FEE0C4" w:rsidR="006B4EE1" w:rsidRPr="006A46BD" w:rsidRDefault="008F5DB5" w:rsidP="008903CB">
      <w:pPr>
        <w:pStyle w:val="Caption"/>
        <w:spacing w:line="360" w:lineRule="auto"/>
        <w:rPr>
          <w:szCs w:val="28"/>
        </w:rPr>
      </w:pPr>
      <w:bookmarkStart w:id="102" w:name="_Toc137809766"/>
      <w:bookmarkStart w:id="103" w:name="_Toc137810992"/>
      <w:bookmarkStart w:id="104" w:name="_Toc167628530"/>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3</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3</w:t>
      </w:r>
      <w:r w:rsidR="00AB302C">
        <w:rPr>
          <w:szCs w:val="28"/>
        </w:rPr>
        <w:fldChar w:fldCharType="end"/>
      </w:r>
      <w:r w:rsidRPr="006A46BD">
        <w:rPr>
          <w:szCs w:val="28"/>
        </w:rPr>
        <w:t xml:space="preserve">: Hình các Use case phía </w:t>
      </w:r>
      <w:bookmarkEnd w:id="102"/>
      <w:bookmarkEnd w:id="103"/>
      <w:r w:rsidR="009525FB" w:rsidRPr="006A46BD">
        <w:rPr>
          <w:szCs w:val="28"/>
        </w:rPr>
        <w:t>người dùng</w:t>
      </w:r>
      <w:bookmarkEnd w:id="104"/>
    </w:p>
    <w:p w14:paraId="37E19302" w14:textId="1D2587D3" w:rsidR="007E4A7A" w:rsidRPr="006A46BD" w:rsidRDefault="007E4A7A" w:rsidP="00FC4259">
      <w:pPr>
        <w:pStyle w:val="Heading2"/>
      </w:pPr>
      <w:bookmarkStart w:id="105" w:name="_Toc167631298"/>
      <w:r w:rsidRPr="006A46BD">
        <w:t>3.4 Đặc tả Use case</w:t>
      </w:r>
      <w:bookmarkEnd w:id="105"/>
    </w:p>
    <w:p w14:paraId="20F682CC" w14:textId="36CF9690" w:rsidR="006B4EE1" w:rsidRPr="006A46BD" w:rsidRDefault="007E4A7A" w:rsidP="008960B7">
      <w:pPr>
        <w:pStyle w:val="Heading3"/>
        <w:spacing w:line="360" w:lineRule="auto"/>
        <w:rPr>
          <w:rFonts w:cs="Times New Roman"/>
          <w:szCs w:val="28"/>
        </w:rPr>
      </w:pPr>
      <w:bookmarkStart w:id="106" w:name="_Toc106490258"/>
      <w:bookmarkStart w:id="107" w:name="_Toc106458858"/>
      <w:bookmarkStart w:id="108" w:name="_Toc106198020"/>
      <w:bookmarkStart w:id="109" w:name="_Toc105875036"/>
      <w:bookmarkStart w:id="110" w:name="_Toc105857460"/>
      <w:bookmarkStart w:id="111" w:name="_Toc106196477"/>
      <w:bookmarkStart w:id="112" w:name="_Toc137807736"/>
      <w:bookmarkStart w:id="113" w:name="_Toc167631299"/>
      <w:r w:rsidRPr="006A46BD">
        <w:rPr>
          <w:rFonts w:cs="Times New Roman"/>
          <w:szCs w:val="28"/>
        </w:rPr>
        <w:t>3.</w:t>
      </w:r>
      <w:r w:rsidR="006A3D1E" w:rsidRPr="006A46BD">
        <w:rPr>
          <w:rFonts w:cs="Times New Roman"/>
          <w:szCs w:val="28"/>
        </w:rPr>
        <w:t>4.1.</w:t>
      </w:r>
      <w:r w:rsidR="006A3D1E" w:rsidRPr="006A46BD">
        <w:rPr>
          <w:rFonts w:eastAsia="Arial" w:cs="Times New Roman"/>
          <w:szCs w:val="28"/>
        </w:rPr>
        <w:t xml:space="preserve"> </w:t>
      </w:r>
      <w:r w:rsidR="006A3D1E" w:rsidRPr="006A46BD">
        <w:rPr>
          <w:rFonts w:cs="Times New Roman"/>
          <w:szCs w:val="28"/>
        </w:rPr>
        <w:t>Use case “Đăng nhập”</w:t>
      </w:r>
      <w:bookmarkEnd w:id="106"/>
      <w:bookmarkEnd w:id="107"/>
      <w:bookmarkEnd w:id="108"/>
      <w:bookmarkEnd w:id="109"/>
      <w:bookmarkEnd w:id="110"/>
      <w:bookmarkEnd w:id="111"/>
      <w:bookmarkEnd w:id="112"/>
      <w:bookmarkEnd w:id="113"/>
      <w:r w:rsidR="006A3D1E" w:rsidRPr="006A46BD">
        <w:rPr>
          <w:rFonts w:cs="Times New Roman"/>
          <w:szCs w:val="28"/>
        </w:rPr>
        <w:t xml:space="preserve"> </w:t>
      </w:r>
    </w:p>
    <w:p w14:paraId="2C048582" w14:textId="77777777" w:rsidR="006B4EE1" w:rsidRPr="006A46BD" w:rsidRDefault="006A3D1E" w:rsidP="00090DE5">
      <w:pPr>
        <w:pStyle w:val="ListParagraph"/>
        <w:spacing w:line="360" w:lineRule="auto"/>
        <w:ind w:left="284" w:firstLine="436"/>
        <w:rPr>
          <w:szCs w:val="28"/>
        </w:rPr>
      </w:pPr>
      <w:r w:rsidRPr="006A46BD">
        <w:rPr>
          <w:szCs w:val="28"/>
        </w:rPr>
        <w:t xml:space="preserve">Use case này cho phép người dùng đăng nhập vào hệ thống website để thực hiện các chức năng của mình. </w:t>
      </w:r>
    </w:p>
    <w:p w14:paraId="448284F3" w14:textId="77777777" w:rsidR="006B4EE1" w:rsidRPr="00090DE5" w:rsidRDefault="006A3D1E" w:rsidP="00090DE5">
      <w:pPr>
        <w:pStyle w:val="ListParagraph"/>
        <w:numPr>
          <w:ilvl w:val="0"/>
          <w:numId w:val="114"/>
        </w:numPr>
        <w:spacing w:after="3" w:line="360" w:lineRule="auto"/>
        <w:ind w:right="-2"/>
        <w:jc w:val="left"/>
        <w:rPr>
          <w:szCs w:val="28"/>
        </w:rPr>
      </w:pPr>
      <w:r w:rsidRPr="00090DE5">
        <w:rPr>
          <w:b/>
          <w:szCs w:val="28"/>
        </w:rPr>
        <w:t>Luồng sự kiện</w:t>
      </w:r>
      <w:r w:rsidRPr="00090DE5">
        <w:rPr>
          <w:szCs w:val="28"/>
        </w:rPr>
        <w:tab/>
      </w:r>
    </w:p>
    <w:p w14:paraId="5E332502" w14:textId="6ADA7CD3" w:rsidR="006B4EE1" w:rsidRPr="00C73306" w:rsidRDefault="006A3D1E" w:rsidP="00C73306">
      <w:pPr>
        <w:pStyle w:val="ListParagraph"/>
        <w:numPr>
          <w:ilvl w:val="0"/>
          <w:numId w:val="112"/>
        </w:numPr>
        <w:spacing w:after="3" w:line="360" w:lineRule="auto"/>
        <w:ind w:right="-2"/>
        <w:rPr>
          <w:szCs w:val="28"/>
        </w:rPr>
      </w:pPr>
      <w:r w:rsidRPr="00C73306">
        <w:rPr>
          <w:b/>
          <w:i/>
          <w:szCs w:val="28"/>
        </w:rPr>
        <w:t>Luồng cơ bản</w:t>
      </w:r>
    </w:p>
    <w:p w14:paraId="6B1FA98C" w14:textId="4246261F" w:rsidR="006B4EE1" w:rsidRPr="006A46BD" w:rsidRDefault="006A3D1E" w:rsidP="008960B7">
      <w:pPr>
        <w:pStyle w:val="ListParagraph"/>
        <w:numPr>
          <w:ilvl w:val="0"/>
          <w:numId w:val="11"/>
        </w:numPr>
        <w:spacing w:line="360" w:lineRule="auto"/>
        <w:rPr>
          <w:szCs w:val="28"/>
        </w:rPr>
      </w:pPr>
      <w:r w:rsidRPr="006A46BD">
        <w:rPr>
          <w:szCs w:val="28"/>
        </w:rPr>
        <w:t xml:space="preserve">Use case này bắt đầu khi người </w:t>
      </w:r>
      <w:r w:rsidR="00DC771E" w:rsidRPr="006A46BD">
        <w:rPr>
          <w:szCs w:val="28"/>
        </w:rPr>
        <w:t>truy cập vào trang web khi chưa đăng nhập</w:t>
      </w:r>
      <w:r w:rsidRPr="006A46BD">
        <w:rPr>
          <w:szCs w:val="28"/>
        </w:rPr>
        <w:t>.</w:t>
      </w:r>
      <w:r w:rsidR="001D26C0" w:rsidRPr="006A46BD">
        <w:rPr>
          <w:szCs w:val="28"/>
        </w:rPr>
        <w:t xml:space="preserve"> </w:t>
      </w:r>
      <w:r w:rsidRPr="006A46BD">
        <w:rPr>
          <w:szCs w:val="28"/>
        </w:rPr>
        <w:t>Hệ thống sẽ hiển thị ra một form cho phép người dùng nhập thông tin tài khoản của mình.</w:t>
      </w:r>
    </w:p>
    <w:p w14:paraId="63BDB61D" w14:textId="77777777" w:rsidR="001D26C0" w:rsidRPr="006A46BD" w:rsidRDefault="006A3D1E" w:rsidP="008960B7">
      <w:pPr>
        <w:pStyle w:val="ListParagraph"/>
        <w:numPr>
          <w:ilvl w:val="0"/>
          <w:numId w:val="11"/>
        </w:numPr>
        <w:spacing w:line="360" w:lineRule="auto"/>
        <w:rPr>
          <w:szCs w:val="28"/>
        </w:rPr>
      </w:pPr>
      <w:r w:rsidRPr="006A46BD">
        <w:rPr>
          <w:szCs w:val="28"/>
        </w:rPr>
        <w:lastRenderedPageBreak/>
        <w:t>Người dùng điền thông tin tài khoản và mật khẩu của mình sau đó nhất nút đăng nhập để đăng nhập vào hệ thông.</w:t>
      </w:r>
      <w:r w:rsidR="001D26C0" w:rsidRPr="006A46BD">
        <w:rPr>
          <w:szCs w:val="28"/>
        </w:rPr>
        <w:t xml:space="preserve"> </w:t>
      </w:r>
      <w:r w:rsidR="00B2165B" w:rsidRPr="006A46BD">
        <w:rPr>
          <w:szCs w:val="28"/>
        </w:rPr>
        <w:t>Hệ thống kiếm tra thông tin đăng nhập và trả về kết quá.</w:t>
      </w:r>
      <w:r w:rsidRPr="006A46BD">
        <w:rPr>
          <w:szCs w:val="28"/>
        </w:rPr>
        <w:t xml:space="preserve"> </w:t>
      </w:r>
    </w:p>
    <w:p w14:paraId="38B8484F" w14:textId="22424780" w:rsidR="006B4EE1" w:rsidRPr="006A46BD" w:rsidRDefault="006A3D1E" w:rsidP="008960B7">
      <w:pPr>
        <w:pStyle w:val="ListParagraph"/>
        <w:spacing w:line="360" w:lineRule="auto"/>
        <w:ind w:left="1440" w:firstLine="0"/>
        <w:rPr>
          <w:szCs w:val="28"/>
        </w:rPr>
      </w:pPr>
      <w:r w:rsidRPr="006A46BD">
        <w:rPr>
          <w:szCs w:val="28"/>
        </w:rPr>
        <w:t>Use case kết thúc.</w:t>
      </w:r>
    </w:p>
    <w:p w14:paraId="10BAE0A2" w14:textId="3287F384" w:rsidR="006B4EE1" w:rsidRPr="00C454C9" w:rsidRDefault="006A3D1E" w:rsidP="00C454C9">
      <w:pPr>
        <w:pStyle w:val="ListParagraph"/>
        <w:numPr>
          <w:ilvl w:val="0"/>
          <w:numId w:val="112"/>
        </w:numPr>
        <w:spacing w:after="29" w:line="360" w:lineRule="auto"/>
        <w:ind w:right="0"/>
        <w:rPr>
          <w:szCs w:val="28"/>
        </w:rPr>
      </w:pPr>
      <w:r w:rsidRPr="00C454C9">
        <w:rPr>
          <w:b/>
          <w:i/>
          <w:szCs w:val="28"/>
        </w:rPr>
        <w:t xml:space="preserve">Luồng rẽ nhánh </w:t>
      </w:r>
    </w:p>
    <w:p w14:paraId="6C4869D6" w14:textId="2C8A65D3" w:rsidR="006B4EE1" w:rsidRPr="006A46BD" w:rsidRDefault="006A3D1E" w:rsidP="008960B7">
      <w:pPr>
        <w:pStyle w:val="ListParagraph"/>
        <w:numPr>
          <w:ilvl w:val="0"/>
          <w:numId w:val="12"/>
        </w:numPr>
        <w:spacing w:line="360" w:lineRule="auto"/>
        <w:rPr>
          <w:szCs w:val="28"/>
        </w:rPr>
      </w:pPr>
      <w:r w:rsidRPr="006A46BD">
        <w:rPr>
          <w:szCs w:val="28"/>
        </w:rPr>
        <w:t xml:space="preserve">Tại bước </w:t>
      </w:r>
      <w:r w:rsidR="001D26C0" w:rsidRPr="006A46BD">
        <w:rPr>
          <w:szCs w:val="28"/>
        </w:rPr>
        <w:t>1</w:t>
      </w:r>
      <w:r w:rsidRPr="006A46BD">
        <w:rPr>
          <w:szCs w:val="28"/>
        </w:rPr>
        <w:t xml:space="preserve"> của luồng cơ bản nếu người dùng nhập sai thông tin tài khoản hoặc mật khẩu, hệ thống sẽ thông báo ‘tài khoản mật khẩu không đúng”.</w:t>
      </w:r>
    </w:p>
    <w:p w14:paraId="31111F6B" w14:textId="77777777" w:rsidR="006B4EE1" w:rsidRPr="006A46BD" w:rsidRDefault="006A3D1E" w:rsidP="008960B7">
      <w:pPr>
        <w:pStyle w:val="ListParagraph"/>
        <w:numPr>
          <w:ilvl w:val="0"/>
          <w:numId w:val="12"/>
        </w:numPr>
        <w:spacing w:line="360" w:lineRule="auto"/>
        <w:rPr>
          <w:szCs w:val="28"/>
        </w:rPr>
      </w:pPr>
      <w:r w:rsidRPr="006A46BD">
        <w:rPr>
          <w:color w:val="000000" w:themeColor="text1"/>
          <w:szCs w:val="28"/>
        </w:rPr>
        <w:t>Tại bất kì bước nào trong luồng cơ bản, nếu không kết nối được với cơ sở dữ liệu thì hệ thống sẽ hiển thị một thông báo lỗi và Use case kết thúc.</w:t>
      </w:r>
    </w:p>
    <w:p w14:paraId="7EF8626D" w14:textId="77777777" w:rsidR="00090DE5" w:rsidRPr="00090DE5" w:rsidRDefault="006A3D1E" w:rsidP="00090DE5">
      <w:pPr>
        <w:pStyle w:val="ListParagraph"/>
        <w:numPr>
          <w:ilvl w:val="0"/>
          <w:numId w:val="114"/>
        </w:numPr>
        <w:spacing w:after="53" w:line="360" w:lineRule="auto"/>
        <w:ind w:right="-2"/>
        <w:jc w:val="left"/>
        <w:rPr>
          <w:szCs w:val="28"/>
        </w:rPr>
      </w:pPr>
      <w:r w:rsidRPr="00090DE5">
        <w:rPr>
          <w:b/>
          <w:szCs w:val="28"/>
        </w:rPr>
        <w:t xml:space="preserve">Các yêu cầu đặc biệt </w:t>
      </w:r>
    </w:p>
    <w:p w14:paraId="78EF1C44" w14:textId="160CAA92" w:rsidR="006B4EE1" w:rsidRPr="006A46BD" w:rsidRDefault="006A3D1E" w:rsidP="00090DE5">
      <w:pPr>
        <w:spacing w:after="53" w:line="360" w:lineRule="auto"/>
        <w:ind w:right="-2" w:firstLine="710"/>
        <w:jc w:val="left"/>
        <w:rPr>
          <w:szCs w:val="28"/>
        </w:rPr>
      </w:pPr>
      <w:r w:rsidRPr="006A46BD">
        <w:rPr>
          <w:szCs w:val="28"/>
        </w:rPr>
        <w:t xml:space="preserve">Không có. </w:t>
      </w:r>
    </w:p>
    <w:p w14:paraId="081C5916" w14:textId="77777777" w:rsidR="006B4EE1" w:rsidRPr="00090DE5" w:rsidRDefault="006A3D1E" w:rsidP="00090DE5">
      <w:pPr>
        <w:pStyle w:val="ListParagraph"/>
        <w:numPr>
          <w:ilvl w:val="0"/>
          <w:numId w:val="114"/>
        </w:numPr>
        <w:spacing w:after="80" w:line="360" w:lineRule="auto"/>
        <w:ind w:right="5765"/>
        <w:jc w:val="left"/>
        <w:rPr>
          <w:szCs w:val="28"/>
        </w:rPr>
      </w:pPr>
      <w:r w:rsidRPr="00090DE5">
        <w:rPr>
          <w:b/>
          <w:szCs w:val="28"/>
        </w:rPr>
        <w:t xml:space="preserve">Tiền điều kiện </w:t>
      </w:r>
    </w:p>
    <w:p w14:paraId="4292688D" w14:textId="77777777" w:rsidR="006B4EE1" w:rsidRPr="006A46BD" w:rsidRDefault="006A3D1E" w:rsidP="008960B7">
      <w:pPr>
        <w:pStyle w:val="ListParagraph"/>
        <w:spacing w:line="360" w:lineRule="auto"/>
        <w:rPr>
          <w:szCs w:val="28"/>
        </w:rPr>
      </w:pPr>
      <w:r w:rsidRPr="006A46BD">
        <w:rPr>
          <w:szCs w:val="28"/>
        </w:rPr>
        <w:t xml:space="preserve">Người dùng phải đăng kí tài khoản trước đó. </w:t>
      </w:r>
    </w:p>
    <w:p w14:paraId="05C1AE9C" w14:textId="77777777" w:rsidR="006B4EE1" w:rsidRPr="00090DE5" w:rsidRDefault="006A3D1E" w:rsidP="00090DE5">
      <w:pPr>
        <w:pStyle w:val="ListParagraph"/>
        <w:numPr>
          <w:ilvl w:val="0"/>
          <w:numId w:val="114"/>
        </w:numPr>
        <w:spacing w:after="80" w:line="360" w:lineRule="auto"/>
        <w:ind w:right="5765"/>
        <w:jc w:val="left"/>
        <w:rPr>
          <w:szCs w:val="28"/>
        </w:rPr>
      </w:pPr>
      <w:r w:rsidRPr="00090DE5">
        <w:rPr>
          <w:b/>
          <w:szCs w:val="28"/>
        </w:rPr>
        <w:t xml:space="preserve">Hậu điều kiện </w:t>
      </w:r>
    </w:p>
    <w:p w14:paraId="725451CA" w14:textId="77777777" w:rsidR="006B4EE1" w:rsidRPr="006A46BD" w:rsidRDefault="006A3D1E" w:rsidP="00090DE5">
      <w:pPr>
        <w:spacing w:after="25" w:line="360" w:lineRule="auto"/>
        <w:ind w:left="-15" w:right="0" w:firstLine="735"/>
        <w:rPr>
          <w:szCs w:val="28"/>
        </w:rPr>
      </w:pPr>
      <w:r w:rsidRPr="006A46BD">
        <w:rPr>
          <w:szCs w:val="28"/>
        </w:rPr>
        <w:t>Không có</w:t>
      </w:r>
    </w:p>
    <w:p w14:paraId="27D29849" w14:textId="77777777" w:rsidR="006B4EE1" w:rsidRPr="00090DE5" w:rsidRDefault="006A3D1E" w:rsidP="00090DE5">
      <w:pPr>
        <w:pStyle w:val="ListParagraph"/>
        <w:numPr>
          <w:ilvl w:val="0"/>
          <w:numId w:val="114"/>
        </w:numPr>
        <w:spacing w:after="80" w:line="360" w:lineRule="auto"/>
        <w:ind w:right="5765"/>
        <w:jc w:val="left"/>
        <w:rPr>
          <w:szCs w:val="28"/>
        </w:rPr>
      </w:pPr>
      <w:r w:rsidRPr="00090DE5">
        <w:rPr>
          <w:b/>
          <w:szCs w:val="28"/>
        </w:rPr>
        <w:t xml:space="preserve">Mở rộng </w:t>
      </w:r>
    </w:p>
    <w:p w14:paraId="3745DF34" w14:textId="33D3EF59" w:rsidR="006B59E0" w:rsidRPr="00564007" w:rsidRDefault="006863D3" w:rsidP="00564007">
      <w:pPr>
        <w:spacing w:after="80" w:line="360" w:lineRule="auto"/>
        <w:ind w:right="5765" w:firstLine="710"/>
        <w:jc w:val="left"/>
        <w:rPr>
          <w:bCs/>
          <w:szCs w:val="28"/>
        </w:rPr>
      </w:pPr>
      <w:r w:rsidRPr="006A46BD">
        <w:rPr>
          <w:bCs/>
          <w:szCs w:val="28"/>
        </w:rPr>
        <w:t>Không có</w:t>
      </w:r>
    </w:p>
    <w:p w14:paraId="23772E5D" w14:textId="47FD3375" w:rsidR="00AB1053" w:rsidRPr="00564007" w:rsidRDefault="007E4A7A" w:rsidP="00564007">
      <w:pPr>
        <w:pStyle w:val="Heading3"/>
        <w:spacing w:line="360" w:lineRule="auto"/>
        <w:rPr>
          <w:rFonts w:cs="Times New Roman"/>
          <w:szCs w:val="28"/>
        </w:rPr>
      </w:pPr>
      <w:bookmarkStart w:id="114" w:name="_Toc106458859"/>
      <w:bookmarkStart w:id="115" w:name="_Toc106490259"/>
      <w:bookmarkStart w:id="116" w:name="_Toc137807737"/>
      <w:bookmarkStart w:id="117" w:name="_Toc167631300"/>
      <w:r w:rsidRPr="006A46BD">
        <w:rPr>
          <w:rFonts w:cs="Times New Roman"/>
          <w:szCs w:val="28"/>
        </w:rPr>
        <w:t>3.</w:t>
      </w:r>
      <w:r w:rsidR="006A3D1E" w:rsidRPr="006A46BD">
        <w:rPr>
          <w:rFonts w:cs="Times New Roman"/>
          <w:szCs w:val="28"/>
        </w:rPr>
        <w:t>4.2.</w:t>
      </w:r>
      <w:r w:rsidR="006A3D1E" w:rsidRPr="006A46BD">
        <w:rPr>
          <w:rFonts w:eastAsia="Arial" w:cs="Times New Roman"/>
          <w:szCs w:val="28"/>
        </w:rPr>
        <w:t xml:space="preserve"> </w:t>
      </w:r>
      <w:r w:rsidR="006A3D1E" w:rsidRPr="006A46BD">
        <w:rPr>
          <w:rFonts w:cs="Times New Roman"/>
          <w:szCs w:val="28"/>
        </w:rPr>
        <w:t>Use case “Đăng kí”</w:t>
      </w:r>
      <w:bookmarkEnd w:id="114"/>
      <w:bookmarkEnd w:id="115"/>
      <w:bookmarkEnd w:id="116"/>
      <w:bookmarkEnd w:id="117"/>
    </w:p>
    <w:p w14:paraId="6CBF67C1" w14:textId="52F6B5EA" w:rsidR="006863D3" w:rsidRPr="006A46BD" w:rsidRDefault="006863D3" w:rsidP="008960B7">
      <w:pPr>
        <w:pStyle w:val="ListParagraph"/>
        <w:spacing w:line="360" w:lineRule="auto"/>
        <w:rPr>
          <w:szCs w:val="28"/>
        </w:rPr>
      </w:pPr>
      <w:r w:rsidRPr="006A46BD">
        <w:rPr>
          <w:szCs w:val="28"/>
        </w:rPr>
        <w:t xml:space="preserve">Use case này cho phép người dùng đăng ký tài khoản trên hệ thông. </w:t>
      </w:r>
    </w:p>
    <w:p w14:paraId="05FC49A5" w14:textId="77777777" w:rsidR="006863D3" w:rsidRPr="00DA03C9" w:rsidRDefault="006863D3" w:rsidP="00DA03C9">
      <w:pPr>
        <w:pStyle w:val="ListParagraph"/>
        <w:numPr>
          <w:ilvl w:val="0"/>
          <w:numId w:val="114"/>
        </w:numPr>
        <w:spacing w:after="3" w:line="360" w:lineRule="auto"/>
        <w:ind w:right="-2"/>
        <w:jc w:val="left"/>
        <w:rPr>
          <w:szCs w:val="28"/>
        </w:rPr>
      </w:pPr>
      <w:r w:rsidRPr="00DA03C9">
        <w:rPr>
          <w:b/>
          <w:szCs w:val="28"/>
        </w:rPr>
        <w:t>Luồng sự kiện</w:t>
      </w:r>
      <w:r w:rsidRPr="00DA03C9">
        <w:rPr>
          <w:szCs w:val="28"/>
        </w:rPr>
        <w:tab/>
      </w:r>
    </w:p>
    <w:p w14:paraId="3AA1F7D0" w14:textId="741E8BFB" w:rsidR="006863D3" w:rsidRPr="006A46BD" w:rsidRDefault="006863D3" w:rsidP="00DA03C9">
      <w:pPr>
        <w:pStyle w:val="ListParagraph"/>
        <w:numPr>
          <w:ilvl w:val="0"/>
          <w:numId w:val="112"/>
        </w:numPr>
        <w:spacing w:after="3" w:line="360" w:lineRule="auto"/>
        <w:ind w:right="-2"/>
        <w:jc w:val="left"/>
        <w:rPr>
          <w:szCs w:val="28"/>
        </w:rPr>
      </w:pPr>
      <w:r w:rsidRPr="006A46BD">
        <w:rPr>
          <w:b/>
          <w:i/>
          <w:szCs w:val="28"/>
        </w:rPr>
        <w:t>Luồng cơ bản</w:t>
      </w:r>
    </w:p>
    <w:p w14:paraId="6797AA03" w14:textId="268FB3A3" w:rsidR="006863D3" w:rsidRPr="006A46BD" w:rsidRDefault="006863D3" w:rsidP="008960B7">
      <w:pPr>
        <w:pStyle w:val="ListParagraph"/>
        <w:numPr>
          <w:ilvl w:val="0"/>
          <w:numId w:val="48"/>
        </w:numPr>
        <w:spacing w:line="360" w:lineRule="auto"/>
        <w:rPr>
          <w:szCs w:val="28"/>
        </w:rPr>
      </w:pPr>
      <w:r w:rsidRPr="006A46BD">
        <w:rPr>
          <w:szCs w:val="28"/>
        </w:rPr>
        <w:t xml:space="preserve">Use case này bắt đầu khi người </w:t>
      </w:r>
      <w:r w:rsidR="00703F8D" w:rsidRPr="006A46BD">
        <w:rPr>
          <w:szCs w:val="28"/>
        </w:rPr>
        <w:t>click nút “Đăng ký” trên màn hình đăng nhập</w:t>
      </w:r>
      <w:r w:rsidRPr="006A46BD">
        <w:rPr>
          <w:szCs w:val="28"/>
        </w:rPr>
        <w:t xml:space="preserve">. Hệ thống sẽ hiển thị ra một form cho phép người dùng nhập thông tin </w:t>
      </w:r>
      <w:r w:rsidR="00703F8D" w:rsidRPr="006A46BD">
        <w:rPr>
          <w:szCs w:val="28"/>
        </w:rPr>
        <w:t>đăng ký</w:t>
      </w:r>
      <w:r w:rsidRPr="006A46BD">
        <w:rPr>
          <w:szCs w:val="28"/>
        </w:rPr>
        <w:t xml:space="preserve"> </w:t>
      </w:r>
      <w:r w:rsidR="00703F8D" w:rsidRPr="006A46BD">
        <w:rPr>
          <w:szCs w:val="28"/>
        </w:rPr>
        <w:t>bao gồm: họ, tên, mật khẩu, giới tính, ngày sinh</w:t>
      </w:r>
      <w:r w:rsidRPr="006A46BD">
        <w:rPr>
          <w:szCs w:val="28"/>
        </w:rPr>
        <w:t>.</w:t>
      </w:r>
    </w:p>
    <w:p w14:paraId="0F33B77F" w14:textId="37DC2C36" w:rsidR="006863D3" w:rsidRPr="006A46BD" w:rsidRDefault="006863D3" w:rsidP="008960B7">
      <w:pPr>
        <w:pStyle w:val="ListParagraph"/>
        <w:numPr>
          <w:ilvl w:val="0"/>
          <w:numId w:val="48"/>
        </w:numPr>
        <w:spacing w:line="360" w:lineRule="auto"/>
        <w:rPr>
          <w:szCs w:val="28"/>
        </w:rPr>
      </w:pPr>
      <w:r w:rsidRPr="006A46BD">
        <w:rPr>
          <w:szCs w:val="28"/>
        </w:rPr>
        <w:lastRenderedPageBreak/>
        <w:t xml:space="preserve">Người dùng điền thông tin của mình sau đó nhất nút </w:t>
      </w:r>
      <w:r w:rsidR="00703F8D" w:rsidRPr="006A46BD">
        <w:rPr>
          <w:szCs w:val="28"/>
        </w:rPr>
        <w:t>đăng ký</w:t>
      </w:r>
      <w:r w:rsidRPr="006A46BD">
        <w:rPr>
          <w:szCs w:val="28"/>
        </w:rPr>
        <w:t>.</w:t>
      </w:r>
      <w:r w:rsidR="000052AD" w:rsidRPr="006A46BD">
        <w:rPr>
          <w:szCs w:val="28"/>
        </w:rPr>
        <w:t xml:space="preserve"> </w:t>
      </w:r>
      <w:r w:rsidRPr="006A46BD">
        <w:rPr>
          <w:szCs w:val="28"/>
        </w:rPr>
        <w:t xml:space="preserve">Hệ thống kiếm tra thông tin </w:t>
      </w:r>
      <w:r w:rsidR="00703F8D" w:rsidRPr="006A46BD">
        <w:rPr>
          <w:szCs w:val="28"/>
        </w:rPr>
        <w:t>đăng ký, tạo tài khoản</w:t>
      </w:r>
      <w:r w:rsidRPr="006A46BD">
        <w:rPr>
          <w:szCs w:val="28"/>
        </w:rPr>
        <w:t xml:space="preserve"> và trả về kết quá. Use case kết thúc.</w:t>
      </w:r>
    </w:p>
    <w:p w14:paraId="4E133138" w14:textId="77777777" w:rsidR="006863D3" w:rsidRPr="006A46BD" w:rsidRDefault="006863D3" w:rsidP="008960B7">
      <w:pPr>
        <w:spacing w:after="29" w:line="360" w:lineRule="auto"/>
        <w:ind w:left="1134" w:right="0" w:firstLine="0"/>
        <w:rPr>
          <w:szCs w:val="28"/>
        </w:rPr>
      </w:pPr>
      <w:r w:rsidRPr="006A46BD">
        <w:rPr>
          <w:rFonts w:eastAsia="Courier New"/>
          <w:szCs w:val="28"/>
        </w:rPr>
        <w:t>o</w:t>
      </w:r>
      <w:r w:rsidRPr="006A46BD">
        <w:rPr>
          <w:rFonts w:eastAsia="Arial"/>
          <w:szCs w:val="28"/>
        </w:rPr>
        <w:t xml:space="preserve"> </w:t>
      </w:r>
      <w:r w:rsidRPr="006A46BD">
        <w:rPr>
          <w:b/>
          <w:i/>
          <w:szCs w:val="28"/>
        </w:rPr>
        <w:t xml:space="preserve">Luồng rẽ nhánh </w:t>
      </w:r>
    </w:p>
    <w:p w14:paraId="1BD79358" w14:textId="49BAD499" w:rsidR="00703F8D" w:rsidRPr="006A46BD" w:rsidRDefault="006863D3" w:rsidP="008960B7">
      <w:pPr>
        <w:pStyle w:val="ListParagraph"/>
        <w:numPr>
          <w:ilvl w:val="0"/>
          <w:numId w:val="49"/>
        </w:numPr>
        <w:spacing w:line="360" w:lineRule="auto"/>
        <w:rPr>
          <w:szCs w:val="28"/>
        </w:rPr>
      </w:pPr>
      <w:r w:rsidRPr="006A46BD">
        <w:rPr>
          <w:szCs w:val="28"/>
        </w:rPr>
        <w:t xml:space="preserve">Tại bước </w:t>
      </w:r>
      <w:r w:rsidR="000052AD" w:rsidRPr="006A46BD">
        <w:rPr>
          <w:szCs w:val="28"/>
        </w:rPr>
        <w:t>2</w:t>
      </w:r>
      <w:r w:rsidRPr="006A46BD">
        <w:rPr>
          <w:szCs w:val="28"/>
        </w:rPr>
        <w:t xml:space="preserve"> của luồng cơ bản nếu người dùng nhập </w:t>
      </w:r>
      <w:r w:rsidR="00703F8D" w:rsidRPr="006A46BD">
        <w:rPr>
          <w:szCs w:val="28"/>
        </w:rPr>
        <w:t>email đã được sử dụng hệ thống hiển thị thông báo “Email đã được sử dụng”.</w:t>
      </w:r>
    </w:p>
    <w:p w14:paraId="1E918F05" w14:textId="77777777" w:rsidR="006863D3" w:rsidRPr="006A46BD" w:rsidRDefault="006863D3" w:rsidP="008960B7">
      <w:pPr>
        <w:pStyle w:val="ListParagraph"/>
        <w:numPr>
          <w:ilvl w:val="0"/>
          <w:numId w:val="49"/>
        </w:numPr>
        <w:spacing w:line="360" w:lineRule="auto"/>
        <w:rPr>
          <w:szCs w:val="28"/>
        </w:rPr>
      </w:pPr>
      <w:r w:rsidRPr="006A46BD">
        <w:rPr>
          <w:color w:val="000000" w:themeColor="text1"/>
          <w:szCs w:val="28"/>
        </w:rPr>
        <w:t>Tại bất kì bước nào trong luồng cơ bản, nếu không kết nối được với cơ sở dữ liệu thì hệ thống sẽ hiển thị một thông báo lỗi và Use case kết thúc.</w:t>
      </w:r>
    </w:p>
    <w:p w14:paraId="644FD23C" w14:textId="77777777" w:rsidR="00DA03C9" w:rsidRPr="00DA03C9" w:rsidRDefault="006863D3" w:rsidP="00DA03C9">
      <w:pPr>
        <w:pStyle w:val="ListParagraph"/>
        <w:numPr>
          <w:ilvl w:val="0"/>
          <w:numId w:val="114"/>
        </w:numPr>
        <w:spacing w:after="53" w:line="360" w:lineRule="auto"/>
        <w:ind w:right="-2"/>
        <w:jc w:val="left"/>
        <w:rPr>
          <w:szCs w:val="28"/>
        </w:rPr>
      </w:pPr>
      <w:r w:rsidRPr="00DA03C9">
        <w:rPr>
          <w:b/>
          <w:szCs w:val="28"/>
        </w:rPr>
        <w:t xml:space="preserve">Các yêu cầu đặc biệt </w:t>
      </w:r>
    </w:p>
    <w:p w14:paraId="51286611" w14:textId="190B5F32" w:rsidR="006863D3" w:rsidRPr="00DA03C9" w:rsidRDefault="006863D3" w:rsidP="00DA03C9">
      <w:pPr>
        <w:pStyle w:val="ListParagraph"/>
        <w:spacing w:after="53" w:line="360" w:lineRule="auto"/>
        <w:ind w:left="360" w:right="-2" w:firstLine="360"/>
        <w:jc w:val="left"/>
        <w:rPr>
          <w:szCs w:val="28"/>
        </w:rPr>
      </w:pPr>
      <w:r w:rsidRPr="00DA03C9">
        <w:rPr>
          <w:szCs w:val="28"/>
        </w:rPr>
        <w:t xml:space="preserve">Không có. </w:t>
      </w:r>
    </w:p>
    <w:p w14:paraId="15E07D4F" w14:textId="77777777" w:rsidR="006863D3" w:rsidRPr="00DA03C9" w:rsidRDefault="006863D3" w:rsidP="00DA03C9">
      <w:pPr>
        <w:pStyle w:val="ListParagraph"/>
        <w:numPr>
          <w:ilvl w:val="0"/>
          <w:numId w:val="114"/>
        </w:numPr>
        <w:spacing w:after="80" w:line="360" w:lineRule="auto"/>
        <w:ind w:right="5765"/>
        <w:jc w:val="left"/>
        <w:rPr>
          <w:szCs w:val="28"/>
        </w:rPr>
      </w:pPr>
      <w:r w:rsidRPr="00DA03C9">
        <w:rPr>
          <w:b/>
          <w:szCs w:val="28"/>
        </w:rPr>
        <w:t xml:space="preserve">Tiền điều kiện </w:t>
      </w:r>
    </w:p>
    <w:p w14:paraId="6033FF16" w14:textId="306F5A31" w:rsidR="006863D3" w:rsidRPr="006A46BD" w:rsidRDefault="00567000" w:rsidP="008960B7">
      <w:pPr>
        <w:spacing w:line="360" w:lineRule="auto"/>
        <w:ind w:left="284" w:firstLine="0"/>
        <w:rPr>
          <w:szCs w:val="28"/>
        </w:rPr>
      </w:pPr>
      <w:r w:rsidRPr="006A46BD">
        <w:rPr>
          <w:szCs w:val="28"/>
        </w:rPr>
        <w:t xml:space="preserve"> </w:t>
      </w:r>
      <w:r w:rsidR="00DA03C9">
        <w:rPr>
          <w:szCs w:val="28"/>
        </w:rPr>
        <w:tab/>
      </w:r>
      <w:r w:rsidR="00904156" w:rsidRPr="006A46BD">
        <w:rPr>
          <w:szCs w:val="28"/>
        </w:rPr>
        <w:t>Không có</w:t>
      </w:r>
    </w:p>
    <w:p w14:paraId="45CDE275" w14:textId="77777777" w:rsidR="006863D3" w:rsidRPr="00DA03C9" w:rsidRDefault="006863D3" w:rsidP="00DA03C9">
      <w:pPr>
        <w:pStyle w:val="ListParagraph"/>
        <w:numPr>
          <w:ilvl w:val="0"/>
          <w:numId w:val="114"/>
        </w:numPr>
        <w:spacing w:after="80" w:line="360" w:lineRule="auto"/>
        <w:ind w:right="5765"/>
        <w:jc w:val="left"/>
        <w:rPr>
          <w:szCs w:val="28"/>
        </w:rPr>
      </w:pPr>
      <w:r w:rsidRPr="00DA03C9">
        <w:rPr>
          <w:b/>
          <w:szCs w:val="28"/>
        </w:rPr>
        <w:t xml:space="preserve">Hậu điều kiện </w:t>
      </w:r>
    </w:p>
    <w:p w14:paraId="067578D3" w14:textId="77777777" w:rsidR="006863D3" w:rsidRPr="006A46BD" w:rsidRDefault="006863D3" w:rsidP="00DA03C9">
      <w:pPr>
        <w:spacing w:after="25" w:line="360" w:lineRule="auto"/>
        <w:ind w:left="426" w:right="0" w:firstLine="294"/>
        <w:rPr>
          <w:szCs w:val="28"/>
        </w:rPr>
      </w:pPr>
      <w:r w:rsidRPr="006A46BD">
        <w:rPr>
          <w:szCs w:val="28"/>
        </w:rPr>
        <w:t>Không có</w:t>
      </w:r>
    </w:p>
    <w:p w14:paraId="63A8F3B8" w14:textId="77777777" w:rsidR="006863D3" w:rsidRPr="00DA03C9" w:rsidRDefault="006863D3" w:rsidP="00DA03C9">
      <w:pPr>
        <w:pStyle w:val="ListParagraph"/>
        <w:numPr>
          <w:ilvl w:val="0"/>
          <w:numId w:val="114"/>
        </w:numPr>
        <w:spacing w:after="80" w:line="360" w:lineRule="auto"/>
        <w:ind w:right="5765"/>
        <w:jc w:val="left"/>
        <w:rPr>
          <w:szCs w:val="28"/>
        </w:rPr>
      </w:pPr>
      <w:r w:rsidRPr="00DA03C9">
        <w:rPr>
          <w:b/>
          <w:szCs w:val="28"/>
        </w:rPr>
        <w:t xml:space="preserve">Mở rộng </w:t>
      </w:r>
    </w:p>
    <w:p w14:paraId="489D361F" w14:textId="779138BE" w:rsidR="00AB1053" w:rsidRPr="006A46BD" w:rsidRDefault="006863D3" w:rsidP="00564007">
      <w:pPr>
        <w:spacing w:after="80" w:line="360" w:lineRule="auto"/>
        <w:ind w:left="426" w:right="5765" w:firstLine="294"/>
        <w:jc w:val="left"/>
        <w:rPr>
          <w:bCs/>
          <w:szCs w:val="28"/>
        </w:rPr>
      </w:pPr>
      <w:r w:rsidRPr="006A46BD">
        <w:rPr>
          <w:bCs/>
          <w:szCs w:val="28"/>
        </w:rPr>
        <w:t>Không có</w:t>
      </w:r>
    </w:p>
    <w:p w14:paraId="17A7E8C4" w14:textId="37AC088D" w:rsidR="007B6FB6" w:rsidRPr="00564007" w:rsidRDefault="007E4A7A" w:rsidP="00564007">
      <w:pPr>
        <w:pStyle w:val="Heading3"/>
        <w:spacing w:line="360" w:lineRule="auto"/>
        <w:rPr>
          <w:rFonts w:cs="Times New Roman"/>
          <w:szCs w:val="28"/>
        </w:rPr>
      </w:pPr>
      <w:bookmarkStart w:id="118" w:name="_Toc167631301"/>
      <w:r w:rsidRPr="006A46BD">
        <w:rPr>
          <w:rFonts w:cs="Times New Roman"/>
          <w:szCs w:val="28"/>
        </w:rPr>
        <w:t>3.</w:t>
      </w:r>
      <w:r w:rsidR="000052AD" w:rsidRPr="006A46BD">
        <w:rPr>
          <w:rFonts w:cs="Times New Roman"/>
          <w:szCs w:val="28"/>
        </w:rPr>
        <w:t>4.3.</w:t>
      </w:r>
      <w:r w:rsidR="000052AD" w:rsidRPr="006A46BD">
        <w:rPr>
          <w:rFonts w:eastAsia="Arial" w:cs="Times New Roman"/>
          <w:szCs w:val="28"/>
        </w:rPr>
        <w:t xml:space="preserve"> </w:t>
      </w:r>
      <w:r w:rsidR="000052AD" w:rsidRPr="006A46BD">
        <w:rPr>
          <w:rFonts w:cs="Times New Roman"/>
          <w:szCs w:val="28"/>
        </w:rPr>
        <w:t>Use case “Tìm kiếm”</w:t>
      </w:r>
      <w:bookmarkEnd w:id="118"/>
      <w:r w:rsidR="000052AD" w:rsidRPr="006A46BD">
        <w:rPr>
          <w:rFonts w:cs="Times New Roman"/>
          <w:szCs w:val="28"/>
        </w:rPr>
        <w:t xml:space="preserve"> </w:t>
      </w:r>
    </w:p>
    <w:p w14:paraId="2777CE3A" w14:textId="0A3CE409" w:rsidR="000052AD" w:rsidRPr="006A46BD" w:rsidRDefault="000052AD" w:rsidP="008960B7">
      <w:pPr>
        <w:pStyle w:val="ListParagraph"/>
        <w:spacing w:line="360" w:lineRule="auto"/>
        <w:rPr>
          <w:szCs w:val="28"/>
        </w:rPr>
      </w:pPr>
      <w:r w:rsidRPr="006A46BD">
        <w:rPr>
          <w:szCs w:val="28"/>
        </w:rPr>
        <w:t xml:space="preserve">Use case này cho phép người dùng tìm kiếm người dùng, nhóm, bài viết trên hệ thống. </w:t>
      </w:r>
    </w:p>
    <w:p w14:paraId="3A2F4809" w14:textId="77777777" w:rsidR="000052AD" w:rsidRPr="0085739A" w:rsidRDefault="000052AD" w:rsidP="0085739A">
      <w:pPr>
        <w:pStyle w:val="ListParagraph"/>
        <w:numPr>
          <w:ilvl w:val="0"/>
          <w:numId w:val="114"/>
        </w:numPr>
        <w:spacing w:after="3" w:line="360" w:lineRule="auto"/>
        <w:ind w:right="1557"/>
        <w:jc w:val="left"/>
        <w:rPr>
          <w:szCs w:val="28"/>
        </w:rPr>
      </w:pPr>
      <w:r w:rsidRPr="0085739A">
        <w:rPr>
          <w:b/>
          <w:szCs w:val="28"/>
        </w:rPr>
        <w:t>Luồng sự kiện</w:t>
      </w:r>
      <w:r w:rsidRPr="0085739A">
        <w:rPr>
          <w:szCs w:val="28"/>
        </w:rPr>
        <w:tab/>
      </w:r>
    </w:p>
    <w:p w14:paraId="42EB4741" w14:textId="30B4AA38" w:rsidR="000052AD" w:rsidRPr="006A46BD" w:rsidRDefault="000052AD" w:rsidP="0085739A">
      <w:pPr>
        <w:pStyle w:val="ListParagraph"/>
        <w:numPr>
          <w:ilvl w:val="0"/>
          <w:numId w:val="112"/>
        </w:numPr>
        <w:spacing w:after="3" w:line="360" w:lineRule="auto"/>
        <w:ind w:right="-2"/>
        <w:jc w:val="left"/>
        <w:rPr>
          <w:szCs w:val="28"/>
        </w:rPr>
      </w:pPr>
      <w:r w:rsidRPr="006A46BD">
        <w:rPr>
          <w:b/>
          <w:i/>
          <w:szCs w:val="28"/>
        </w:rPr>
        <w:t>Luồng cơ bản</w:t>
      </w:r>
    </w:p>
    <w:p w14:paraId="01E324D6" w14:textId="57F92A42" w:rsidR="000052AD" w:rsidRPr="006A46BD" w:rsidRDefault="000052AD" w:rsidP="0085739A">
      <w:pPr>
        <w:pStyle w:val="ListParagraph"/>
        <w:numPr>
          <w:ilvl w:val="0"/>
          <w:numId w:val="50"/>
        </w:numPr>
        <w:spacing w:line="360" w:lineRule="auto"/>
        <w:ind w:left="1701"/>
        <w:rPr>
          <w:szCs w:val="28"/>
        </w:rPr>
      </w:pPr>
      <w:r w:rsidRPr="006A46BD">
        <w:rPr>
          <w:szCs w:val="28"/>
        </w:rPr>
        <w:t xml:space="preserve">Use case này bắt đầu khi người dùng nhập từ khóa vào ô tìm kiếm </w:t>
      </w:r>
      <w:r w:rsidR="001C6A90" w:rsidRPr="006A46BD">
        <w:rPr>
          <w:szCs w:val="28"/>
        </w:rPr>
        <w:t>trên thanh điều hướng</w:t>
      </w:r>
      <w:r w:rsidRPr="006A46BD">
        <w:rPr>
          <w:szCs w:val="28"/>
        </w:rPr>
        <w:t xml:space="preserve"> . Hệ thống </w:t>
      </w:r>
      <w:r w:rsidR="005F08D9" w:rsidRPr="006A46BD">
        <w:rPr>
          <w:szCs w:val="28"/>
        </w:rPr>
        <w:t>tìm kiếm và hiển thị các thông người dùng, bài viết, bài viết theo từ khóa lên màn hình</w:t>
      </w:r>
      <w:r w:rsidRPr="006A46BD">
        <w:rPr>
          <w:szCs w:val="28"/>
        </w:rPr>
        <w:t>.</w:t>
      </w:r>
    </w:p>
    <w:p w14:paraId="6A822AD4" w14:textId="78F08904" w:rsidR="006D3135" w:rsidRPr="006A46BD" w:rsidRDefault="006D3135" w:rsidP="0085739A">
      <w:pPr>
        <w:pStyle w:val="ListParagraph"/>
        <w:spacing w:line="360" w:lineRule="auto"/>
        <w:ind w:left="1701" w:firstLine="0"/>
        <w:rPr>
          <w:szCs w:val="28"/>
        </w:rPr>
      </w:pPr>
      <w:r w:rsidRPr="006A46BD">
        <w:rPr>
          <w:szCs w:val="28"/>
        </w:rPr>
        <w:t>Use case kết thúc.</w:t>
      </w:r>
    </w:p>
    <w:p w14:paraId="3F54B2B8" w14:textId="4EA0E945" w:rsidR="000052AD" w:rsidRPr="0085739A" w:rsidRDefault="000052AD" w:rsidP="0085739A">
      <w:pPr>
        <w:pStyle w:val="ListParagraph"/>
        <w:numPr>
          <w:ilvl w:val="0"/>
          <w:numId w:val="112"/>
        </w:numPr>
        <w:spacing w:after="29" w:line="360" w:lineRule="auto"/>
        <w:ind w:right="0"/>
        <w:rPr>
          <w:b/>
          <w:i/>
          <w:szCs w:val="28"/>
        </w:rPr>
      </w:pPr>
      <w:r w:rsidRPr="0085739A">
        <w:rPr>
          <w:b/>
          <w:i/>
          <w:szCs w:val="28"/>
        </w:rPr>
        <w:t xml:space="preserve">Luồng rẽ nhánh </w:t>
      </w:r>
    </w:p>
    <w:p w14:paraId="290261E2" w14:textId="3DB1A38D" w:rsidR="00571122" w:rsidRPr="006A46BD" w:rsidRDefault="00571122" w:rsidP="0085739A">
      <w:pPr>
        <w:pStyle w:val="ListParagraph"/>
        <w:numPr>
          <w:ilvl w:val="1"/>
          <w:numId w:val="10"/>
        </w:numPr>
        <w:spacing w:after="29" w:line="360" w:lineRule="auto"/>
        <w:ind w:left="1701" w:right="0"/>
        <w:rPr>
          <w:szCs w:val="28"/>
        </w:rPr>
      </w:pPr>
      <w:r w:rsidRPr="006A46BD">
        <w:rPr>
          <w:szCs w:val="28"/>
        </w:rPr>
        <w:lastRenderedPageBreak/>
        <w:t>Tại bất kỳ thời điểm nào trong quá trình thực hiện use case nếu không kết nối với cơ sở dữ liệu thì hệ thống sẽ hiển thị một thông báo lỗi và use kết thúc.</w:t>
      </w:r>
    </w:p>
    <w:p w14:paraId="15118FDF" w14:textId="77777777" w:rsidR="0085739A" w:rsidRPr="0085739A" w:rsidRDefault="000052AD" w:rsidP="0085739A">
      <w:pPr>
        <w:pStyle w:val="ListParagraph"/>
        <w:numPr>
          <w:ilvl w:val="0"/>
          <w:numId w:val="114"/>
        </w:numPr>
        <w:spacing w:after="53" w:line="360" w:lineRule="auto"/>
        <w:ind w:right="-2"/>
        <w:jc w:val="left"/>
        <w:rPr>
          <w:szCs w:val="28"/>
        </w:rPr>
      </w:pPr>
      <w:r w:rsidRPr="0085739A">
        <w:rPr>
          <w:b/>
          <w:szCs w:val="28"/>
        </w:rPr>
        <w:t xml:space="preserve">Các yêu cầu đặc biệt </w:t>
      </w:r>
    </w:p>
    <w:p w14:paraId="692305FD" w14:textId="158B1E2E" w:rsidR="000052AD" w:rsidRPr="006A46BD" w:rsidRDefault="000052AD" w:rsidP="0085739A">
      <w:pPr>
        <w:spacing w:after="53" w:line="360" w:lineRule="auto"/>
        <w:ind w:right="-2" w:firstLine="710"/>
        <w:jc w:val="left"/>
        <w:rPr>
          <w:szCs w:val="28"/>
        </w:rPr>
      </w:pPr>
      <w:r w:rsidRPr="006A46BD">
        <w:rPr>
          <w:szCs w:val="28"/>
        </w:rPr>
        <w:t xml:space="preserve">Không có. </w:t>
      </w:r>
    </w:p>
    <w:p w14:paraId="7FA9B125" w14:textId="77777777" w:rsidR="000052AD" w:rsidRPr="0085739A" w:rsidRDefault="000052AD" w:rsidP="0085739A">
      <w:pPr>
        <w:pStyle w:val="ListParagraph"/>
        <w:numPr>
          <w:ilvl w:val="0"/>
          <w:numId w:val="114"/>
        </w:numPr>
        <w:spacing w:after="80" w:line="360" w:lineRule="auto"/>
        <w:ind w:right="5765"/>
        <w:jc w:val="left"/>
        <w:rPr>
          <w:szCs w:val="28"/>
        </w:rPr>
      </w:pPr>
      <w:r w:rsidRPr="0085739A">
        <w:rPr>
          <w:b/>
          <w:szCs w:val="28"/>
        </w:rPr>
        <w:t xml:space="preserve">Tiền điều kiện </w:t>
      </w:r>
    </w:p>
    <w:p w14:paraId="2BFDCA69" w14:textId="45CF2548" w:rsidR="000052AD" w:rsidRPr="006A46BD" w:rsidRDefault="005F08D9" w:rsidP="0085739A">
      <w:pPr>
        <w:spacing w:line="360" w:lineRule="auto"/>
        <w:ind w:left="426" w:firstLine="294"/>
        <w:rPr>
          <w:szCs w:val="28"/>
        </w:rPr>
      </w:pPr>
      <w:r w:rsidRPr="006A46BD">
        <w:rPr>
          <w:szCs w:val="28"/>
        </w:rPr>
        <w:t>Người dùng đã đăng nhập trước đó</w:t>
      </w:r>
    </w:p>
    <w:p w14:paraId="424ADC43" w14:textId="77777777" w:rsidR="000052AD" w:rsidRPr="0085739A" w:rsidRDefault="000052AD" w:rsidP="0085739A">
      <w:pPr>
        <w:pStyle w:val="ListParagraph"/>
        <w:numPr>
          <w:ilvl w:val="0"/>
          <w:numId w:val="114"/>
        </w:numPr>
        <w:spacing w:after="80" w:line="360" w:lineRule="auto"/>
        <w:ind w:right="5765"/>
        <w:jc w:val="left"/>
        <w:rPr>
          <w:szCs w:val="28"/>
        </w:rPr>
      </w:pPr>
      <w:r w:rsidRPr="0085739A">
        <w:rPr>
          <w:b/>
          <w:szCs w:val="28"/>
        </w:rPr>
        <w:t xml:space="preserve">Hậu điều kiện </w:t>
      </w:r>
    </w:p>
    <w:p w14:paraId="4CF0C012" w14:textId="77777777" w:rsidR="000052AD" w:rsidRPr="006A46BD" w:rsidRDefault="000052AD" w:rsidP="0085739A">
      <w:pPr>
        <w:spacing w:after="25" w:line="360" w:lineRule="auto"/>
        <w:ind w:left="-15" w:right="0" w:firstLine="735"/>
        <w:rPr>
          <w:szCs w:val="28"/>
        </w:rPr>
      </w:pPr>
      <w:r w:rsidRPr="006A46BD">
        <w:rPr>
          <w:szCs w:val="28"/>
        </w:rPr>
        <w:t>Không có</w:t>
      </w:r>
    </w:p>
    <w:p w14:paraId="4B054230" w14:textId="77777777" w:rsidR="000052AD" w:rsidRPr="0085739A" w:rsidRDefault="000052AD" w:rsidP="0085739A">
      <w:pPr>
        <w:pStyle w:val="ListParagraph"/>
        <w:numPr>
          <w:ilvl w:val="0"/>
          <w:numId w:val="114"/>
        </w:numPr>
        <w:spacing w:after="80" w:line="360" w:lineRule="auto"/>
        <w:ind w:right="5765"/>
        <w:jc w:val="left"/>
        <w:rPr>
          <w:szCs w:val="28"/>
        </w:rPr>
      </w:pPr>
      <w:r w:rsidRPr="0085739A">
        <w:rPr>
          <w:b/>
          <w:szCs w:val="28"/>
        </w:rPr>
        <w:t xml:space="preserve">Mở rộng </w:t>
      </w:r>
    </w:p>
    <w:p w14:paraId="6796F760" w14:textId="107CA9FE" w:rsidR="007B6FB6" w:rsidRPr="00564007" w:rsidRDefault="000052AD" w:rsidP="00564007">
      <w:pPr>
        <w:spacing w:after="80" w:line="360" w:lineRule="auto"/>
        <w:ind w:left="426" w:right="5765" w:firstLine="294"/>
        <w:jc w:val="left"/>
        <w:rPr>
          <w:bCs/>
          <w:szCs w:val="28"/>
        </w:rPr>
      </w:pPr>
      <w:r w:rsidRPr="006A46BD">
        <w:rPr>
          <w:bCs/>
          <w:szCs w:val="28"/>
        </w:rPr>
        <w:t>Không có</w:t>
      </w:r>
    </w:p>
    <w:p w14:paraId="5D963DE7" w14:textId="38E849E6" w:rsidR="006B3B2C" w:rsidRPr="006A46BD" w:rsidRDefault="007E4A7A" w:rsidP="008960B7">
      <w:pPr>
        <w:pStyle w:val="Heading3"/>
        <w:spacing w:line="360" w:lineRule="auto"/>
        <w:rPr>
          <w:rFonts w:cs="Times New Roman"/>
          <w:szCs w:val="28"/>
        </w:rPr>
      </w:pPr>
      <w:bookmarkStart w:id="119" w:name="_Toc167631302"/>
      <w:r w:rsidRPr="006A46BD">
        <w:rPr>
          <w:rFonts w:cs="Times New Roman"/>
          <w:szCs w:val="28"/>
        </w:rPr>
        <w:t>3.</w:t>
      </w:r>
      <w:r w:rsidR="006B3B2C" w:rsidRPr="006A46BD">
        <w:rPr>
          <w:rFonts w:cs="Times New Roman"/>
          <w:szCs w:val="28"/>
        </w:rPr>
        <w:t>4.</w:t>
      </w:r>
      <w:r w:rsidR="000C2E7A" w:rsidRPr="006A46BD">
        <w:rPr>
          <w:rFonts w:cs="Times New Roman"/>
          <w:szCs w:val="28"/>
        </w:rPr>
        <w:t>4</w:t>
      </w:r>
      <w:r w:rsidR="006B3B2C" w:rsidRPr="006A46BD">
        <w:rPr>
          <w:rFonts w:cs="Times New Roman"/>
          <w:szCs w:val="28"/>
        </w:rPr>
        <w:t>.</w:t>
      </w:r>
      <w:r w:rsidR="006B3B2C" w:rsidRPr="006A46BD">
        <w:rPr>
          <w:rFonts w:eastAsia="Arial" w:cs="Times New Roman"/>
          <w:szCs w:val="28"/>
        </w:rPr>
        <w:t xml:space="preserve"> </w:t>
      </w:r>
      <w:r w:rsidR="006B3B2C" w:rsidRPr="006A46BD">
        <w:rPr>
          <w:rFonts w:cs="Times New Roman"/>
          <w:szCs w:val="28"/>
        </w:rPr>
        <w:t>Use case “Xem thông tin cá nhân”</w:t>
      </w:r>
      <w:bookmarkEnd w:id="119"/>
    </w:p>
    <w:p w14:paraId="67D1A420" w14:textId="69A68FF0" w:rsidR="006B3B2C" w:rsidRPr="006A46BD" w:rsidRDefault="006B3B2C" w:rsidP="008960B7">
      <w:pPr>
        <w:pStyle w:val="ListParagraph"/>
        <w:spacing w:line="360" w:lineRule="auto"/>
        <w:rPr>
          <w:szCs w:val="28"/>
        </w:rPr>
      </w:pPr>
      <w:r w:rsidRPr="006A46BD">
        <w:rPr>
          <w:szCs w:val="28"/>
        </w:rPr>
        <w:t>Use case này cho phép người dùng tìm xem thông tin cá nhân của mình.</w:t>
      </w:r>
    </w:p>
    <w:p w14:paraId="70925E53" w14:textId="77777777" w:rsidR="006B3B2C" w:rsidRPr="002F7528" w:rsidRDefault="006B3B2C" w:rsidP="002F7528">
      <w:pPr>
        <w:pStyle w:val="ListParagraph"/>
        <w:numPr>
          <w:ilvl w:val="0"/>
          <w:numId w:val="114"/>
        </w:numPr>
        <w:spacing w:after="3" w:line="360" w:lineRule="auto"/>
        <w:ind w:right="-2"/>
        <w:jc w:val="left"/>
        <w:rPr>
          <w:szCs w:val="28"/>
        </w:rPr>
      </w:pPr>
      <w:r w:rsidRPr="002F7528">
        <w:rPr>
          <w:b/>
          <w:szCs w:val="28"/>
        </w:rPr>
        <w:t>Luồng sự kiện</w:t>
      </w:r>
      <w:r w:rsidRPr="002F7528">
        <w:rPr>
          <w:szCs w:val="28"/>
        </w:rPr>
        <w:tab/>
      </w:r>
    </w:p>
    <w:p w14:paraId="3A399C46" w14:textId="1EEA01C8" w:rsidR="006B3B2C" w:rsidRPr="002F7528" w:rsidRDefault="006B3B2C" w:rsidP="002F7528">
      <w:pPr>
        <w:pStyle w:val="ListParagraph"/>
        <w:numPr>
          <w:ilvl w:val="0"/>
          <w:numId w:val="112"/>
        </w:numPr>
        <w:spacing w:after="3" w:line="360" w:lineRule="auto"/>
        <w:ind w:right="-2"/>
        <w:jc w:val="left"/>
        <w:rPr>
          <w:szCs w:val="28"/>
        </w:rPr>
      </w:pPr>
      <w:r w:rsidRPr="002F7528">
        <w:rPr>
          <w:b/>
          <w:i/>
          <w:szCs w:val="28"/>
        </w:rPr>
        <w:t>Luồng cơ bản</w:t>
      </w:r>
    </w:p>
    <w:p w14:paraId="4F2D08AA" w14:textId="11DF3E73" w:rsidR="006B3B2C" w:rsidRPr="006A46BD" w:rsidRDefault="006B3B2C" w:rsidP="008960B7">
      <w:pPr>
        <w:pStyle w:val="ListParagraph"/>
        <w:numPr>
          <w:ilvl w:val="0"/>
          <w:numId w:val="51"/>
        </w:numPr>
        <w:spacing w:line="360" w:lineRule="auto"/>
        <w:rPr>
          <w:szCs w:val="28"/>
        </w:rPr>
      </w:pPr>
      <w:r w:rsidRPr="006A46BD">
        <w:rPr>
          <w:szCs w:val="28"/>
        </w:rPr>
        <w:t>Use case này bắt đầu khi người dùng click vào tên người dùng ở menu đăng nhập trên thanh điều hướng. Hệ thống lấy thông tin của user gồm: id, họ tên, ngày sinh, giới tính, địa chỉ ;bài đăng bao gồm: id, nội dung, bình luận, cảm xúc, hình ảnh; bạn bè gồm: id, tên, ảnh đại diện</w:t>
      </w:r>
      <w:r w:rsidR="00E83DA9" w:rsidRPr="006A46BD">
        <w:rPr>
          <w:szCs w:val="28"/>
        </w:rPr>
        <w:t xml:space="preserve"> và hiển thị lên màn hình</w:t>
      </w:r>
      <w:r w:rsidRPr="006A46BD">
        <w:rPr>
          <w:szCs w:val="28"/>
        </w:rPr>
        <w:t>.</w:t>
      </w:r>
    </w:p>
    <w:p w14:paraId="165CE538" w14:textId="21121C42" w:rsidR="00BE6CFE" w:rsidRPr="006A46BD" w:rsidRDefault="00BE6CFE" w:rsidP="008960B7">
      <w:pPr>
        <w:pStyle w:val="ListParagraph"/>
        <w:spacing w:line="360" w:lineRule="auto"/>
        <w:ind w:left="2160" w:firstLine="0"/>
        <w:rPr>
          <w:szCs w:val="28"/>
        </w:rPr>
      </w:pPr>
      <w:r w:rsidRPr="006A46BD">
        <w:rPr>
          <w:szCs w:val="28"/>
        </w:rPr>
        <w:t>Use case kết thúc</w:t>
      </w:r>
      <w:r w:rsidR="001D26C0" w:rsidRPr="006A46BD">
        <w:rPr>
          <w:szCs w:val="28"/>
        </w:rPr>
        <w:t>.</w:t>
      </w:r>
    </w:p>
    <w:p w14:paraId="0DB2366E" w14:textId="518F7040" w:rsidR="006B3B2C" w:rsidRPr="00BD34B1" w:rsidRDefault="006B3B2C" w:rsidP="00BD34B1">
      <w:pPr>
        <w:pStyle w:val="ListParagraph"/>
        <w:numPr>
          <w:ilvl w:val="0"/>
          <w:numId w:val="112"/>
        </w:numPr>
        <w:spacing w:after="29" w:line="360" w:lineRule="auto"/>
        <w:ind w:right="0"/>
        <w:rPr>
          <w:b/>
          <w:i/>
          <w:szCs w:val="28"/>
        </w:rPr>
      </w:pPr>
      <w:r w:rsidRPr="00BD34B1">
        <w:rPr>
          <w:b/>
          <w:i/>
          <w:szCs w:val="28"/>
        </w:rPr>
        <w:t xml:space="preserve">Luồng rẽ nhánh </w:t>
      </w:r>
    </w:p>
    <w:p w14:paraId="17D869EF" w14:textId="3D33D19A" w:rsidR="00D414A9" w:rsidRPr="006A46BD" w:rsidRDefault="00D414A9" w:rsidP="008960B7">
      <w:pPr>
        <w:pStyle w:val="ListParagraph"/>
        <w:numPr>
          <w:ilvl w:val="0"/>
          <w:numId w:val="52"/>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kết thúc.</w:t>
      </w:r>
    </w:p>
    <w:p w14:paraId="697C785E" w14:textId="77777777" w:rsidR="00BD34B1" w:rsidRPr="00BD34B1" w:rsidRDefault="006B3B2C" w:rsidP="00BD34B1">
      <w:pPr>
        <w:pStyle w:val="ListParagraph"/>
        <w:numPr>
          <w:ilvl w:val="0"/>
          <w:numId w:val="114"/>
        </w:numPr>
        <w:spacing w:after="53" w:line="360" w:lineRule="auto"/>
        <w:ind w:right="-2"/>
        <w:jc w:val="left"/>
        <w:rPr>
          <w:szCs w:val="28"/>
        </w:rPr>
      </w:pPr>
      <w:r w:rsidRPr="00BD34B1">
        <w:rPr>
          <w:b/>
          <w:szCs w:val="28"/>
        </w:rPr>
        <w:t xml:space="preserve">Các yêu cầu đặc biệt </w:t>
      </w:r>
    </w:p>
    <w:p w14:paraId="08DED72E" w14:textId="008AD791" w:rsidR="006B3B2C" w:rsidRPr="00BD34B1" w:rsidRDefault="006B3B2C" w:rsidP="00BD34B1">
      <w:pPr>
        <w:spacing w:after="53" w:line="360" w:lineRule="auto"/>
        <w:ind w:left="360" w:right="-2" w:firstLine="360"/>
        <w:jc w:val="left"/>
        <w:rPr>
          <w:szCs w:val="28"/>
        </w:rPr>
      </w:pPr>
      <w:r w:rsidRPr="00BD34B1">
        <w:rPr>
          <w:szCs w:val="28"/>
        </w:rPr>
        <w:t xml:space="preserve">Không có. </w:t>
      </w:r>
    </w:p>
    <w:p w14:paraId="67F1C28B" w14:textId="77777777" w:rsidR="006B3B2C" w:rsidRPr="00BD34B1" w:rsidRDefault="006B3B2C" w:rsidP="00BD34B1">
      <w:pPr>
        <w:pStyle w:val="ListParagraph"/>
        <w:numPr>
          <w:ilvl w:val="0"/>
          <w:numId w:val="114"/>
        </w:numPr>
        <w:spacing w:after="80" w:line="360" w:lineRule="auto"/>
        <w:ind w:right="5765"/>
        <w:jc w:val="left"/>
        <w:rPr>
          <w:szCs w:val="28"/>
        </w:rPr>
      </w:pPr>
      <w:r w:rsidRPr="00BD34B1">
        <w:rPr>
          <w:b/>
          <w:szCs w:val="28"/>
        </w:rPr>
        <w:lastRenderedPageBreak/>
        <w:t xml:space="preserve">Tiền điều kiện </w:t>
      </w:r>
    </w:p>
    <w:p w14:paraId="40C14F99" w14:textId="77777777" w:rsidR="006B3B2C" w:rsidRPr="006A46BD" w:rsidRDefault="006B3B2C" w:rsidP="00BD34B1">
      <w:pPr>
        <w:spacing w:line="360" w:lineRule="auto"/>
        <w:ind w:left="426" w:firstLine="294"/>
        <w:rPr>
          <w:szCs w:val="28"/>
        </w:rPr>
      </w:pPr>
      <w:r w:rsidRPr="006A46BD">
        <w:rPr>
          <w:szCs w:val="28"/>
        </w:rPr>
        <w:t>Người dùng đã đăng nhập trước đó</w:t>
      </w:r>
    </w:p>
    <w:p w14:paraId="53177925" w14:textId="77777777" w:rsidR="006B3B2C" w:rsidRPr="00BD34B1" w:rsidRDefault="006B3B2C" w:rsidP="00BD34B1">
      <w:pPr>
        <w:pStyle w:val="ListParagraph"/>
        <w:numPr>
          <w:ilvl w:val="0"/>
          <w:numId w:val="114"/>
        </w:numPr>
        <w:spacing w:after="80" w:line="360" w:lineRule="auto"/>
        <w:ind w:right="5765"/>
        <w:jc w:val="left"/>
        <w:rPr>
          <w:szCs w:val="28"/>
        </w:rPr>
      </w:pPr>
      <w:r w:rsidRPr="00BD34B1">
        <w:rPr>
          <w:b/>
          <w:szCs w:val="28"/>
        </w:rPr>
        <w:t xml:space="preserve">Hậu điều kiện </w:t>
      </w:r>
    </w:p>
    <w:p w14:paraId="468F751B" w14:textId="77777777" w:rsidR="006B3B2C" w:rsidRPr="006A46BD" w:rsidRDefault="006B3B2C" w:rsidP="00BD34B1">
      <w:pPr>
        <w:spacing w:after="25" w:line="360" w:lineRule="auto"/>
        <w:ind w:left="-15" w:right="0" w:firstLine="735"/>
        <w:rPr>
          <w:szCs w:val="28"/>
        </w:rPr>
      </w:pPr>
      <w:r w:rsidRPr="006A46BD">
        <w:rPr>
          <w:szCs w:val="28"/>
        </w:rPr>
        <w:t>Không có</w:t>
      </w:r>
    </w:p>
    <w:p w14:paraId="088C5F88" w14:textId="77777777" w:rsidR="006B3B2C" w:rsidRPr="00BD34B1" w:rsidRDefault="006B3B2C" w:rsidP="00BD34B1">
      <w:pPr>
        <w:pStyle w:val="ListParagraph"/>
        <w:numPr>
          <w:ilvl w:val="0"/>
          <w:numId w:val="114"/>
        </w:numPr>
        <w:spacing w:after="80" w:line="360" w:lineRule="auto"/>
        <w:ind w:right="5765"/>
        <w:jc w:val="left"/>
        <w:rPr>
          <w:szCs w:val="28"/>
        </w:rPr>
      </w:pPr>
      <w:r w:rsidRPr="00BD34B1">
        <w:rPr>
          <w:b/>
          <w:szCs w:val="28"/>
        </w:rPr>
        <w:t xml:space="preserve">Mở rộng </w:t>
      </w:r>
    </w:p>
    <w:p w14:paraId="42529274" w14:textId="191AD4F1" w:rsidR="001524A0" w:rsidRPr="00564007" w:rsidRDefault="006B3B2C" w:rsidP="00564007">
      <w:pPr>
        <w:spacing w:after="80" w:line="360" w:lineRule="auto"/>
        <w:ind w:left="426" w:right="5765" w:firstLine="294"/>
        <w:jc w:val="left"/>
        <w:rPr>
          <w:bCs/>
          <w:szCs w:val="28"/>
        </w:rPr>
      </w:pPr>
      <w:r w:rsidRPr="006A46BD">
        <w:rPr>
          <w:bCs/>
          <w:szCs w:val="28"/>
        </w:rPr>
        <w:t>Không có</w:t>
      </w:r>
    </w:p>
    <w:p w14:paraId="73E10851" w14:textId="6B11BEBC" w:rsidR="00D6563E" w:rsidRPr="006A46BD" w:rsidRDefault="007E4A7A" w:rsidP="008960B7">
      <w:pPr>
        <w:pStyle w:val="Heading3"/>
        <w:spacing w:line="360" w:lineRule="auto"/>
        <w:rPr>
          <w:rFonts w:cs="Times New Roman"/>
          <w:szCs w:val="28"/>
        </w:rPr>
      </w:pPr>
      <w:bookmarkStart w:id="120" w:name="_Toc167631303"/>
      <w:r w:rsidRPr="006A46BD">
        <w:rPr>
          <w:rFonts w:cs="Times New Roman"/>
          <w:szCs w:val="28"/>
        </w:rPr>
        <w:t>3.</w:t>
      </w:r>
      <w:r w:rsidR="00D6563E" w:rsidRPr="006A46BD">
        <w:rPr>
          <w:rFonts w:cs="Times New Roman"/>
          <w:szCs w:val="28"/>
        </w:rPr>
        <w:t>4.</w:t>
      </w:r>
      <w:r w:rsidR="008D3B3E" w:rsidRPr="006A46BD">
        <w:rPr>
          <w:rFonts w:cs="Times New Roman"/>
          <w:szCs w:val="28"/>
        </w:rPr>
        <w:t xml:space="preserve">5 </w:t>
      </w:r>
      <w:r w:rsidR="00D6563E" w:rsidRPr="006A46BD">
        <w:rPr>
          <w:rFonts w:cs="Times New Roman"/>
          <w:szCs w:val="28"/>
        </w:rPr>
        <w:t>Use case “</w:t>
      </w:r>
      <w:r w:rsidR="00AC7B31" w:rsidRPr="006A46BD">
        <w:rPr>
          <w:rFonts w:cs="Times New Roman"/>
          <w:szCs w:val="28"/>
        </w:rPr>
        <w:t>Quản lý bài viết cá nhân</w:t>
      </w:r>
      <w:r w:rsidR="00D6563E" w:rsidRPr="006A46BD">
        <w:rPr>
          <w:rFonts w:cs="Times New Roman"/>
          <w:szCs w:val="28"/>
        </w:rPr>
        <w:t>”</w:t>
      </w:r>
      <w:bookmarkEnd w:id="120"/>
      <w:r w:rsidR="00D6563E" w:rsidRPr="006A46BD">
        <w:rPr>
          <w:rFonts w:cs="Times New Roman"/>
          <w:szCs w:val="28"/>
        </w:rPr>
        <w:t xml:space="preserve"> </w:t>
      </w:r>
    </w:p>
    <w:p w14:paraId="1B091419" w14:textId="0F9754A2" w:rsidR="00D6563E" w:rsidRPr="006A46BD" w:rsidRDefault="00D6563E" w:rsidP="008960B7">
      <w:pPr>
        <w:pStyle w:val="ListParagraph"/>
        <w:spacing w:line="360" w:lineRule="auto"/>
        <w:rPr>
          <w:szCs w:val="28"/>
        </w:rPr>
      </w:pPr>
      <w:r w:rsidRPr="006A46BD">
        <w:rPr>
          <w:szCs w:val="28"/>
        </w:rPr>
        <w:t xml:space="preserve">Use case này cho phép người dùng </w:t>
      </w:r>
      <w:r w:rsidR="00AC7B31" w:rsidRPr="006A46BD">
        <w:rPr>
          <w:szCs w:val="28"/>
        </w:rPr>
        <w:t>thêm, sửa, xóa bài viết cá nhân</w:t>
      </w:r>
      <w:r w:rsidRPr="006A46BD">
        <w:rPr>
          <w:szCs w:val="28"/>
        </w:rPr>
        <w:t>.</w:t>
      </w:r>
    </w:p>
    <w:p w14:paraId="4654C28C" w14:textId="77777777" w:rsidR="00D6563E" w:rsidRPr="00C26F9B" w:rsidRDefault="00D6563E" w:rsidP="00C26F9B">
      <w:pPr>
        <w:pStyle w:val="ListParagraph"/>
        <w:numPr>
          <w:ilvl w:val="0"/>
          <w:numId w:val="114"/>
        </w:numPr>
        <w:spacing w:after="3" w:line="360" w:lineRule="auto"/>
        <w:ind w:right="-2"/>
        <w:jc w:val="left"/>
        <w:rPr>
          <w:szCs w:val="28"/>
        </w:rPr>
      </w:pPr>
      <w:r w:rsidRPr="00C26F9B">
        <w:rPr>
          <w:b/>
          <w:szCs w:val="28"/>
        </w:rPr>
        <w:t>Luồng sự kiện</w:t>
      </w:r>
      <w:r w:rsidRPr="00C26F9B">
        <w:rPr>
          <w:szCs w:val="28"/>
        </w:rPr>
        <w:tab/>
      </w:r>
    </w:p>
    <w:p w14:paraId="3CB848EE" w14:textId="7B027A9E" w:rsidR="00D6563E" w:rsidRPr="006A46BD" w:rsidRDefault="00D6563E" w:rsidP="00C26F9B">
      <w:pPr>
        <w:pStyle w:val="ListParagraph"/>
        <w:numPr>
          <w:ilvl w:val="0"/>
          <w:numId w:val="112"/>
        </w:numPr>
        <w:spacing w:after="3" w:line="360" w:lineRule="auto"/>
        <w:ind w:right="-2"/>
        <w:jc w:val="left"/>
        <w:rPr>
          <w:szCs w:val="28"/>
        </w:rPr>
      </w:pPr>
      <w:r w:rsidRPr="006A46BD">
        <w:rPr>
          <w:b/>
          <w:i/>
          <w:szCs w:val="28"/>
        </w:rPr>
        <w:t>Luồng cơ bản</w:t>
      </w:r>
    </w:p>
    <w:p w14:paraId="04D2A4A9" w14:textId="1BE1719F" w:rsidR="00D6563E" w:rsidRPr="006A46BD" w:rsidRDefault="00D6563E" w:rsidP="008960B7">
      <w:pPr>
        <w:pStyle w:val="ListParagraph"/>
        <w:numPr>
          <w:ilvl w:val="0"/>
          <w:numId w:val="63"/>
        </w:numPr>
        <w:spacing w:line="360" w:lineRule="auto"/>
        <w:rPr>
          <w:szCs w:val="28"/>
        </w:rPr>
      </w:pPr>
      <w:r w:rsidRPr="006A46BD">
        <w:rPr>
          <w:szCs w:val="28"/>
        </w:rPr>
        <w:t xml:space="preserve">Use case này bắt đầu khi người dùng </w:t>
      </w:r>
      <w:r w:rsidR="00AC7B31" w:rsidRPr="006A46BD">
        <w:rPr>
          <w:szCs w:val="28"/>
        </w:rPr>
        <w:t>click vào tên người dùng trên menu đăng nhập</w:t>
      </w:r>
      <w:r w:rsidRPr="006A46BD">
        <w:rPr>
          <w:szCs w:val="28"/>
        </w:rPr>
        <w:t xml:space="preserve">. </w:t>
      </w:r>
      <w:r w:rsidR="00AC7B31" w:rsidRPr="006A46BD">
        <w:rPr>
          <w:szCs w:val="28"/>
        </w:rPr>
        <w:t>Hệ thống lấy thông tin từ các bảng User gồm: tên, ngày sinh, giới tính, địa chỉ; Post gồm: nội dung, ngày tạo, hình ảnh, video</w:t>
      </w:r>
      <w:r w:rsidR="00A10CC4" w:rsidRPr="006A46BD">
        <w:rPr>
          <w:szCs w:val="28"/>
        </w:rPr>
        <w:t>, phản ứng</w:t>
      </w:r>
      <w:r w:rsidR="00AC7B31" w:rsidRPr="006A46BD">
        <w:rPr>
          <w:szCs w:val="28"/>
        </w:rPr>
        <w:t>; PostComment gồm: nội dung, ngày tạo, người tạo</w:t>
      </w:r>
      <w:r w:rsidR="00A10CC4" w:rsidRPr="006A46BD">
        <w:rPr>
          <w:szCs w:val="28"/>
        </w:rPr>
        <w:t>, phản ứng</w:t>
      </w:r>
      <w:r w:rsidR="00AC7B31" w:rsidRPr="006A46BD">
        <w:rPr>
          <w:szCs w:val="28"/>
        </w:rPr>
        <w:t xml:space="preserve"> và hiển thị lên màn hình</w:t>
      </w:r>
      <w:r w:rsidRPr="006A46BD">
        <w:rPr>
          <w:szCs w:val="28"/>
        </w:rPr>
        <w:t>.</w:t>
      </w:r>
    </w:p>
    <w:p w14:paraId="074F4183" w14:textId="77777777" w:rsidR="004A3EA9" w:rsidRPr="006A46BD" w:rsidRDefault="004A3EA9" w:rsidP="008960B7">
      <w:pPr>
        <w:pStyle w:val="ListParagraph"/>
        <w:numPr>
          <w:ilvl w:val="0"/>
          <w:numId w:val="63"/>
        </w:numPr>
        <w:spacing w:line="360" w:lineRule="auto"/>
        <w:rPr>
          <w:szCs w:val="28"/>
        </w:rPr>
      </w:pPr>
      <w:r w:rsidRPr="006A46BD">
        <w:rPr>
          <w:szCs w:val="28"/>
        </w:rPr>
        <w:t>Tạo bài viết:</w:t>
      </w:r>
    </w:p>
    <w:p w14:paraId="2003A4D7" w14:textId="13A33873" w:rsidR="00D6563E" w:rsidRPr="006A46BD" w:rsidRDefault="004A3EA9" w:rsidP="008960B7">
      <w:pPr>
        <w:pStyle w:val="ListParagraph"/>
        <w:numPr>
          <w:ilvl w:val="0"/>
          <w:numId w:val="61"/>
        </w:numPr>
        <w:spacing w:line="360" w:lineRule="auto"/>
        <w:rPr>
          <w:szCs w:val="28"/>
        </w:rPr>
      </w:pPr>
      <w:r w:rsidRPr="006A46BD">
        <w:rPr>
          <w:szCs w:val="28"/>
        </w:rPr>
        <w:t>Người dùng click vào ô nhập bài viết. Hệ thống hiển thị giao diện thêm bài viết gồm: nội dung, hình ảnh, video, phạm vi truy cập.</w:t>
      </w:r>
    </w:p>
    <w:p w14:paraId="10C4B02B" w14:textId="35F639F3" w:rsidR="004A3EA9" w:rsidRPr="006A46BD" w:rsidRDefault="004A3EA9" w:rsidP="008960B7">
      <w:pPr>
        <w:pStyle w:val="ListParagraph"/>
        <w:numPr>
          <w:ilvl w:val="0"/>
          <w:numId w:val="61"/>
        </w:numPr>
        <w:spacing w:line="360" w:lineRule="auto"/>
        <w:rPr>
          <w:szCs w:val="28"/>
        </w:rPr>
      </w:pPr>
      <w:r w:rsidRPr="006A46BD">
        <w:rPr>
          <w:szCs w:val="28"/>
        </w:rPr>
        <w:t>Người dùng nhập thông tin cho bài viết mới và click nút Đăng. Hệ thống sinh mã bài viết mới và tạo bài viết mới trong bảng Post.</w:t>
      </w:r>
    </w:p>
    <w:p w14:paraId="0EEAC8D6" w14:textId="463627B7" w:rsidR="004A3EA9" w:rsidRPr="006A46BD" w:rsidRDefault="004A3EA9" w:rsidP="008960B7">
      <w:pPr>
        <w:pStyle w:val="ListParagraph"/>
        <w:numPr>
          <w:ilvl w:val="0"/>
          <w:numId w:val="63"/>
        </w:numPr>
        <w:spacing w:line="360" w:lineRule="auto"/>
        <w:rPr>
          <w:szCs w:val="28"/>
        </w:rPr>
      </w:pPr>
      <w:r w:rsidRPr="006A46BD">
        <w:rPr>
          <w:szCs w:val="28"/>
        </w:rPr>
        <w:t>Sửa bài viết:</w:t>
      </w:r>
    </w:p>
    <w:p w14:paraId="293733E6" w14:textId="03799CEF" w:rsidR="004A3EA9" w:rsidRPr="006A46BD" w:rsidRDefault="004A3EA9" w:rsidP="008960B7">
      <w:pPr>
        <w:pStyle w:val="ListParagraph"/>
        <w:numPr>
          <w:ilvl w:val="0"/>
          <w:numId w:val="64"/>
        </w:numPr>
        <w:spacing w:line="360" w:lineRule="auto"/>
        <w:rPr>
          <w:szCs w:val="28"/>
        </w:rPr>
      </w:pPr>
      <w:r w:rsidRPr="006A46BD">
        <w:rPr>
          <w:szCs w:val="28"/>
        </w:rPr>
        <w:t>Người dùng click vào nút ba chấm trên bài viết. Hệ thống hiển thị menu thao tác với bài viêt.</w:t>
      </w:r>
    </w:p>
    <w:p w14:paraId="135A09C8" w14:textId="24A8D929" w:rsidR="004A3EA9" w:rsidRPr="006A46BD" w:rsidRDefault="004A3EA9" w:rsidP="008960B7">
      <w:pPr>
        <w:pStyle w:val="ListParagraph"/>
        <w:numPr>
          <w:ilvl w:val="0"/>
          <w:numId w:val="64"/>
        </w:numPr>
        <w:spacing w:line="360" w:lineRule="auto"/>
        <w:rPr>
          <w:szCs w:val="28"/>
        </w:rPr>
      </w:pPr>
      <w:r w:rsidRPr="006A46BD">
        <w:rPr>
          <w:szCs w:val="28"/>
        </w:rPr>
        <w:lastRenderedPageBreak/>
        <w:t>Người dùng click sửa bài viết. Hệ thống lấy thông tin của bài viết gồm: nội dung, hình ảnh, video, phạm vi truy cập từ bảng Post và hiển thị lên màn hình.</w:t>
      </w:r>
    </w:p>
    <w:p w14:paraId="6C7A6BD4" w14:textId="5A27EE54" w:rsidR="004A3EA9" w:rsidRPr="006A46BD" w:rsidRDefault="004A3EA9" w:rsidP="008960B7">
      <w:pPr>
        <w:pStyle w:val="ListParagraph"/>
        <w:numPr>
          <w:ilvl w:val="0"/>
          <w:numId w:val="64"/>
        </w:numPr>
        <w:spacing w:line="360" w:lineRule="auto"/>
        <w:rPr>
          <w:szCs w:val="28"/>
        </w:rPr>
      </w:pPr>
      <w:r w:rsidRPr="006A46BD">
        <w:rPr>
          <w:szCs w:val="28"/>
        </w:rPr>
        <w:t>Người dùng nhập thông tin mới cho bài viết và click nút Lưu. Hệ thông cập nhật thông tin của bài viết mà người dùng đã chọn và hiển thị bài viết sau khi được cập nhật.</w:t>
      </w:r>
    </w:p>
    <w:p w14:paraId="1318BF6D" w14:textId="2A9969AC" w:rsidR="004A3EA9" w:rsidRPr="006A46BD" w:rsidRDefault="004A3EA9" w:rsidP="008960B7">
      <w:pPr>
        <w:pStyle w:val="ListParagraph"/>
        <w:numPr>
          <w:ilvl w:val="0"/>
          <w:numId w:val="63"/>
        </w:numPr>
        <w:spacing w:line="360" w:lineRule="auto"/>
        <w:rPr>
          <w:szCs w:val="28"/>
        </w:rPr>
      </w:pPr>
      <w:r w:rsidRPr="006A46BD">
        <w:rPr>
          <w:szCs w:val="28"/>
        </w:rPr>
        <w:t>Xóa bài viết:</w:t>
      </w:r>
    </w:p>
    <w:p w14:paraId="3F331A53" w14:textId="2F6B3C49" w:rsidR="004A3EA9" w:rsidRPr="006A46BD" w:rsidRDefault="004A3EA9" w:rsidP="008960B7">
      <w:pPr>
        <w:pStyle w:val="ListParagraph"/>
        <w:numPr>
          <w:ilvl w:val="0"/>
          <w:numId w:val="65"/>
        </w:numPr>
        <w:spacing w:line="360" w:lineRule="auto"/>
        <w:rPr>
          <w:szCs w:val="28"/>
        </w:rPr>
      </w:pPr>
      <w:r w:rsidRPr="006A46BD">
        <w:rPr>
          <w:szCs w:val="28"/>
        </w:rPr>
        <w:t>Người dùng click vào nút ba chấm trên bài viết. Hệ thống hiển thị menu thao tác với bài viết.</w:t>
      </w:r>
    </w:p>
    <w:p w14:paraId="21515ED9" w14:textId="49C87411" w:rsidR="004A3EA9" w:rsidRPr="006A46BD" w:rsidRDefault="004A3EA9" w:rsidP="008960B7">
      <w:pPr>
        <w:pStyle w:val="ListParagraph"/>
        <w:numPr>
          <w:ilvl w:val="0"/>
          <w:numId w:val="65"/>
        </w:numPr>
        <w:spacing w:line="360" w:lineRule="auto"/>
        <w:rPr>
          <w:szCs w:val="28"/>
        </w:rPr>
      </w:pPr>
      <w:r w:rsidRPr="006A46BD">
        <w:rPr>
          <w:szCs w:val="28"/>
        </w:rPr>
        <w:t>Người dùng click xóa bài viết. Hệ thống hiển thị màn hình xác nhận xóa.</w:t>
      </w:r>
    </w:p>
    <w:p w14:paraId="2E7D87E6" w14:textId="31616AB4" w:rsidR="004A3EA9" w:rsidRPr="006A46BD" w:rsidRDefault="004A3EA9" w:rsidP="008960B7">
      <w:pPr>
        <w:pStyle w:val="ListParagraph"/>
        <w:numPr>
          <w:ilvl w:val="0"/>
          <w:numId w:val="65"/>
        </w:numPr>
        <w:spacing w:line="360" w:lineRule="auto"/>
        <w:rPr>
          <w:szCs w:val="28"/>
        </w:rPr>
      </w:pPr>
      <w:r w:rsidRPr="006A46BD">
        <w:rPr>
          <w:szCs w:val="28"/>
        </w:rPr>
        <w:t>Người dùng click đồng ý. Hệ thống xóa bài viết được chọn và hiển thị bài viết đã được cập nhật</w:t>
      </w:r>
      <w:r w:rsidR="00F27B37" w:rsidRPr="006A46BD">
        <w:rPr>
          <w:szCs w:val="28"/>
        </w:rPr>
        <w:t>.</w:t>
      </w:r>
    </w:p>
    <w:p w14:paraId="53F5CC6C" w14:textId="5348BC63" w:rsidR="00D6563E" w:rsidRPr="006A46BD" w:rsidRDefault="00D6563E" w:rsidP="008960B7">
      <w:pPr>
        <w:pStyle w:val="ListParagraph"/>
        <w:spacing w:line="360" w:lineRule="auto"/>
        <w:ind w:left="2160" w:firstLine="0"/>
        <w:rPr>
          <w:szCs w:val="28"/>
        </w:rPr>
      </w:pPr>
      <w:r w:rsidRPr="006A46BD">
        <w:rPr>
          <w:szCs w:val="28"/>
        </w:rPr>
        <w:t>Use case kết thúc.</w:t>
      </w:r>
    </w:p>
    <w:p w14:paraId="17B024ED" w14:textId="4A942FBB" w:rsidR="00D6563E" w:rsidRPr="00C26F9B" w:rsidRDefault="00D6563E" w:rsidP="00C26F9B">
      <w:pPr>
        <w:pStyle w:val="ListParagraph"/>
        <w:numPr>
          <w:ilvl w:val="0"/>
          <w:numId w:val="112"/>
        </w:numPr>
        <w:spacing w:after="29" w:line="360" w:lineRule="auto"/>
        <w:ind w:right="0"/>
        <w:rPr>
          <w:b/>
          <w:i/>
          <w:szCs w:val="28"/>
        </w:rPr>
      </w:pPr>
      <w:r w:rsidRPr="00C26F9B">
        <w:rPr>
          <w:b/>
          <w:i/>
          <w:szCs w:val="28"/>
        </w:rPr>
        <w:t xml:space="preserve">Luồng rẽ nhánh </w:t>
      </w:r>
    </w:p>
    <w:p w14:paraId="5B855BD5" w14:textId="77777777" w:rsidR="00D6563E" w:rsidRPr="006A46BD" w:rsidRDefault="00D6563E" w:rsidP="008960B7">
      <w:pPr>
        <w:pStyle w:val="ListParagraph"/>
        <w:numPr>
          <w:ilvl w:val="0"/>
          <w:numId w:val="60"/>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kết thúc.</w:t>
      </w:r>
    </w:p>
    <w:p w14:paraId="072308BD" w14:textId="6FBBFFDB" w:rsidR="00102B47" w:rsidRPr="00C26F9B" w:rsidRDefault="00D6563E" w:rsidP="00C26F9B">
      <w:pPr>
        <w:pStyle w:val="ListParagraph"/>
        <w:numPr>
          <w:ilvl w:val="0"/>
          <w:numId w:val="114"/>
        </w:numPr>
        <w:spacing w:after="53" w:line="360" w:lineRule="auto"/>
        <w:ind w:right="-2"/>
        <w:jc w:val="left"/>
        <w:rPr>
          <w:szCs w:val="28"/>
        </w:rPr>
      </w:pPr>
      <w:r w:rsidRPr="00C26F9B">
        <w:rPr>
          <w:b/>
          <w:szCs w:val="28"/>
        </w:rPr>
        <w:t>Các yêu cầu đặc</w:t>
      </w:r>
      <w:r w:rsidR="00102B47" w:rsidRPr="00C26F9B">
        <w:rPr>
          <w:b/>
          <w:szCs w:val="28"/>
        </w:rPr>
        <w:t xml:space="preserve"> </w:t>
      </w:r>
      <w:r w:rsidRPr="00C26F9B">
        <w:rPr>
          <w:b/>
          <w:szCs w:val="28"/>
        </w:rPr>
        <w:t>b</w:t>
      </w:r>
      <w:r w:rsidR="00102B47" w:rsidRPr="00C26F9B">
        <w:rPr>
          <w:b/>
          <w:szCs w:val="28"/>
        </w:rPr>
        <w:t>iệt</w:t>
      </w:r>
    </w:p>
    <w:p w14:paraId="2620DC03" w14:textId="4902AFE7" w:rsidR="00D6563E" w:rsidRPr="006A46BD" w:rsidRDefault="00D6563E" w:rsidP="008960B7">
      <w:pPr>
        <w:spacing w:after="53" w:line="360" w:lineRule="auto"/>
        <w:ind w:left="360" w:right="5765" w:firstLine="360"/>
        <w:jc w:val="left"/>
        <w:rPr>
          <w:szCs w:val="28"/>
        </w:rPr>
      </w:pPr>
      <w:r w:rsidRPr="006A46BD">
        <w:rPr>
          <w:szCs w:val="28"/>
        </w:rPr>
        <w:t xml:space="preserve">Không có. </w:t>
      </w:r>
    </w:p>
    <w:p w14:paraId="55A52C91" w14:textId="77777777" w:rsidR="00D6563E" w:rsidRPr="00C26F9B" w:rsidRDefault="00D6563E" w:rsidP="00C26F9B">
      <w:pPr>
        <w:pStyle w:val="ListParagraph"/>
        <w:numPr>
          <w:ilvl w:val="0"/>
          <w:numId w:val="114"/>
        </w:numPr>
        <w:spacing w:after="80" w:line="360" w:lineRule="auto"/>
        <w:ind w:right="5765"/>
        <w:jc w:val="left"/>
        <w:rPr>
          <w:szCs w:val="28"/>
        </w:rPr>
      </w:pPr>
      <w:r w:rsidRPr="00C26F9B">
        <w:rPr>
          <w:b/>
          <w:szCs w:val="28"/>
        </w:rPr>
        <w:t xml:space="preserve">Tiền điều kiện </w:t>
      </w:r>
    </w:p>
    <w:p w14:paraId="3CAB8979" w14:textId="77777777" w:rsidR="00D6563E" w:rsidRPr="006A46BD" w:rsidRDefault="00D6563E" w:rsidP="008960B7">
      <w:pPr>
        <w:spacing w:line="360" w:lineRule="auto"/>
        <w:ind w:left="426" w:firstLine="294"/>
        <w:rPr>
          <w:szCs w:val="28"/>
        </w:rPr>
      </w:pPr>
      <w:r w:rsidRPr="006A46BD">
        <w:rPr>
          <w:szCs w:val="28"/>
        </w:rPr>
        <w:t>Người dùng đã đăng nhập trước đó</w:t>
      </w:r>
    </w:p>
    <w:p w14:paraId="1BC5B5C9" w14:textId="77777777" w:rsidR="00D6563E" w:rsidRPr="00C26F9B" w:rsidRDefault="00D6563E" w:rsidP="00C26F9B">
      <w:pPr>
        <w:pStyle w:val="ListParagraph"/>
        <w:numPr>
          <w:ilvl w:val="0"/>
          <w:numId w:val="114"/>
        </w:numPr>
        <w:spacing w:after="80" w:line="360" w:lineRule="auto"/>
        <w:ind w:right="5765"/>
        <w:jc w:val="left"/>
        <w:rPr>
          <w:szCs w:val="28"/>
        </w:rPr>
      </w:pPr>
      <w:r w:rsidRPr="00C26F9B">
        <w:rPr>
          <w:b/>
          <w:szCs w:val="28"/>
        </w:rPr>
        <w:t xml:space="preserve">Hậu điều kiện </w:t>
      </w:r>
    </w:p>
    <w:p w14:paraId="0ADB96CC" w14:textId="77777777" w:rsidR="00D6563E" w:rsidRPr="006A46BD" w:rsidRDefault="00D6563E" w:rsidP="008960B7">
      <w:pPr>
        <w:spacing w:after="25" w:line="360" w:lineRule="auto"/>
        <w:ind w:left="-15" w:right="0" w:firstLine="735"/>
        <w:rPr>
          <w:szCs w:val="28"/>
        </w:rPr>
      </w:pPr>
      <w:r w:rsidRPr="006A46BD">
        <w:rPr>
          <w:szCs w:val="28"/>
        </w:rPr>
        <w:t>Không có</w:t>
      </w:r>
    </w:p>
    <w:p w14:paraId="2534BB1F" w14:textId="77777777" w:rsidR="00D6563E" w:rsidRPr="00C26F9B" w:rsidRDefault="00D6563E" w:rsidP="00C26F9B">
      <w:pPr>
        <w:pStyle w:val="ListParagraph"/>
        <w:numPr>
          <w:ilvl w:val="0"/>
          <w:numId w:val="114"/>
        </w:numPr>
        <w:spacing w:after="80" w:line="360" w:lineRule="auto"/>
        <w:ind w:right="5765"/>
        <w:jc w:val="left"/>
        <w:rPr>
          <w:szCs w:val="28"/>
        </w:rPr>
      </w:pPr>
      <w:r w:rsidRPr="00C26F9B">
        <w:rPr>
          <w:b/>
          <w:szCs w:val="28"/>
        </w:rPr>
        <w:t xml:space="preserve">Mở rộng </w:t>
      </w:r>
    </w:p>
    <w:p w14:paraId="0BD9028C" w14:textId="27AFEF90" w:rsidR="003B2000" w:rsidRPr="00564007" w:rsidRDefault="00D6563E" w:rsidP="00564007">
      <w:pPr>
        <w:spacing w:after="80" w:line="360" w:lineRule="auto"/>
        <w:ind w:left="426" w:right="5765" w:firstLine="294"/>
        <w:jc w:val="left"/>
        <w:rPr>
          <w:bCs/>
          <w:szCs w:val="28"/>
        </w:rPr>
      </w:pPr>
      <w:r w:rsidRPr="006A46BD">
        <w:rPr>
          <w:bCs/>
          <w:szCs w:val="28"/>
        </w:rPr>
        <w:t>Không có</w:t>
      </w:r>
    </w:p>
    <w:p w14:paraId="17674F87" w14:textId="2E2F5921" w:rsidR="005B0FE2" w:rsidRPr="00564007" w:rsidRDefault="007E4A7A" w:rsidP="00564007">
      <w:pPr>
        <w:pStyle w:val="Heading3"/>
        <w:spacing w:line="360" w:lineRule="auto"/>
        <w:rPr>
          <w:rFonts w:cs="Times New Roman"/>
          <w:szCs w:val="28"/>
        </w:rPr>
      </w:pPr>
      <w:bookmarkStart w:id="121" w:name="_Toc167631304"/>
      <w:r w:rsidRPr="006A46BD">
        <w:rPr>
          <w:rFonts w:cs="Times New Roman"/>
          <w:szCs w:val="28"/>
        </w:rPr>
        <w:lastRenderedPageBreak/>
        <w:t>3.</w:t>
      </w:r>
      <w:r w:rsidR="00256032" w:rsidRPr="006A46BD">
        <w:rPr>
          <w:rFonts w:cs="Times New Roman"/>
          <w:szCs w:val="28"/>
        </w:rPr>
        <w:t>4.</w:t>
      </w:r>
      <w:r w:rsidR="00467E41">
        <w:rPr>
          <w:rFonts w:cs="Times New Roman"/>
          <w:szCs w:val="28"/>
        </w:rPr>
        <w:t>6</w:t>
      </w:r>
      <w:r w:rsidR="00256032" w:rsidRPr="006A46BD">
        <w:rPr>
          <w:rFonts w:cs="Times New Roman"/>
          <w:szCs w:val="28"/>
        </w:rPr>
        <w:t>.</w:t>
      </w:r>
      <w:r w:rsidR="00256032" w:rsidRPr="006A46BD">
        <w:rPr>
          <w:rFonts w:eastAsia="Arial" w:cs="Times New Roman"/>
          <w:szCs w:val="28"/>
        </w:rPr>
        <w:t xml:space="preserve"> </w:t>
      </w:r>
      <w:r w:rsidR="00256032" w:rsidRPr="006A46BD">
        <w:rPr>
          <w:rFonts w:cs="Times New Roman"/>
          <w:szCs w:val="28"/>
        </w:rPr>
        <w:t>Use case “Quản lý bình luận bài viết”</w:t>
      </w:r>
      <w:bookmarkEnd w:id="121"/>
      <w:r w:rsidR="00256032" w:rsidRPr="006A46BD">
        <w:rPr>
          <w:rFonts w:cs="Times New Roman"/>
          <w:szCs w:val="28"/>
        </w:rPr>
        <w:t xml:space="preserve"> </w:t>
      </w:r>
    </w:p>
    <w:p w14:paraId="36F61A19" w14:textId="04E319F4" w:rsidR="00256032" w:rsidRPr="006A46BD" w:rsidRDefault="00256032" w:rsidP="008960B7">
      <w:pPr>
        <w:pStyle w:val="ListParagraph"/>
        <w:spacing w:line="360" w:lineRule="auto"/>
        <w:rPr>
          <w:szCs w:val="28"/>
        </w:rPr>
      </w:pPr>
      <w:r w:rsidRPr="006A46BD">
        <w:rPr>
          <w:szCs w:val="28"/>
        </w:rPr>
        <w:t>Use case này cho phép người dùng thêm, sửa hoặc xóa bình luận.</w:t>
      </w:r>
    </w:p>
    <w:p w14:paraId="1A5405AE" w14:textId="77777777" w:rsidR="00256032" w:rsidRPr="00BC3E8E" w:rsidRDefault="00256032" w:rsidP="00BC3E8E">
      <w:pPr>
        <w:pStyle w:val="ListParagraph"/>
        <w:numPr>
          <w:ilvl w:val="0"/>
          <w:numId w:val="114"/>
        </w:numPr>
        <w:spacing w:after="3" w:line="360" w:lineRule="auto"/>
        <w:ind w:right="5765"/>
        <w:jc w:val="left"/>
        <w:rPr>
          <w:szCs w:val="28"/>
        </w:rPr>
      </w:pPr>
      <w:r w:rsidRPr="00BC3E8E">
        <w:rPr>
          <w:b/>
          <w:szCs w:val="28"/>
        </w:rPr>
        <w:t>Luồng sự kiện</w:t>
      </w:r>
      <w:r w:rsidRPr="00BC3E8E">
        <w:rPr>
          <w:szCs w:val="28"/>
        </w:rPr>
        <w:tab/>
      </w:r>
    </w:p>
    <w:p w14:paraId="246A9A76" w14:textId="46A643E9" w:rsidR="00256032" w:rsidRPr="00BC3E8E" w:rsidRDefault="00256032" w:rsidP="00BC3E8E">
      <w:pPr>
        <w:pStyle w:val="ListParagraph"/>
        <w:numPr>
          <w:ilvl w:val="0"/>
          <w:numId w:val="112"/>
        </w:numPr>
        <w:spacing w:after="3" w:line="360" w:lineRule="auto"/>
        <w:ind w:right="-2"/>
        <w:jc w:val="left"/>
        <w:rPr>
          <w:szCs w:val="28"/>
        </w:rPr>
      </w:pPr>
      <w:r w:rsidRPr="00BC3E8E">
        <w:rPr>
          <w:b/>
          <w:i/>
          <w:szCs w:val="28"/>
        </w:rPr>
        <w:t>Luồng cơ bản</w:t>
      </w:r>
    </w:p>
    <w:p w14:paraId="28B467D3" w14:textId="4BD8B3B9" w:rsidR="00256032" w:rsidRPr="006A46BD" w:rsidRDefault="00256032" w:rsidP="008960B7">
      <w:pPr>
        <w:pStyle w:val="ListParagraph"/>
        <w:numPr>
          <w:ilvl w:val="0"/>
          <w:numId w:val="72"/>
        </w:numPr>
        <w:spacing w:line="360" w:lineRule="auto"/>
        <w:rPr>
          <w:szCs w:val="28"/>
        </w:rPr>
      </w:pPr>
      <w:r w:rsidRPr="006A46BD">
        <w:rPr>
          <w:szCs w:val="28"/>
        </w:rPr>
        <w:t>Use case này bắt đầu khi người dùng truy cập trang chủ. Hệ thống lấy và hiển thị thông tin các bài viết gồm: tác giả, nội dung, bình luận, cảm xúc, hình ảnh, video lên màn hình.</w:t>
      </w:r>
    </w:p>
    <w:p w14:paraId="2BFFE404" w14:textId="5BF370E6" w:rsidR="00256032" w:rsidRPr="006A46BD" w:rsidRDefault="00256032" w:rsidP="008960B7">
      <w:pPr>
        <w:pStyle w:val="ListParagraph"/>
        <w:numPr>
          <w:ilvl w:val="0"/>
          <w:numId w:val="72"/>
        </w:numPr>
        <w:spacing w:line="360" w:lineRule="auto"/>
        <w:rPr>
          <w:szCs w:val="28"/>
        </w:rPr>
      </w:pPr>
      <w:r w:rsidRPr="006A46BD">
        <w:rPr>
          <w:szCs w:val="28"/>
        </w:rPr>
        <w:t>Thêm:</w:t>
      </w:r>
    </w:p>
    <w:p w14:paraId="7ECEBE38" w14:textId="5885A37E" w:rsidR="00256032" w:rsidRPr="006A46BD" w:rsidRDefault="00256032" w:rsidP="008960B7">
      <w:pPr>
        <w:pStyle w:val="ListParagraph"/>
        <w:numPr>
          <w:ilvl w:val="0"/>
          <w:numId w:val="73"/>
        </w:numPr>
        <w:spacing w:line="360" w:lineRule="auto"/>
        <w:rPr>
          <w:szCs w:val="28"/>
        </w:rPr>
      </w:pPr>
      <w:r w:rsidRPr="006A46BD">
        <w:rPr>
          <w:szCs w:val="28"/>
        </w:rPr>
        <w:t>Người dùng chọn bài viết, nhập bình luận vào ô bình luận và nhấn nút Bình luận. Hệ thống sinh mã bình luận và thêm bản ghi mới vào bảng PostComment.</w:t>
      </w:r>
    </w:p>
    <w:p w14:paraId="37C308C7" w14:textId="77777777" w:rsidR="00256032" w:rsidRPr="006A46BD" w:rsidRDefault="00256032" w:rsidP="008960B7">
      <w:pPr>
        <w:pStyle w:val="ListParagraph"/>
        <w:numPr>
          <w:ilvl w:val="0"/>
          <w:numId w:val="72"/>
        </w:numPr>
        <w:spacing w:line="360" w:lineRule="auto"/>
        <w:rPr>
          <w:szCs w:val="28"/>
        </w:rPr>
      </w:pPr>
      <w:r w:rsidRPr="006A46BD">
        <w:rPr>
          <w:szCs w:val="28"/>
        </w:rPr>
        <w:t>Sửa:</w:t>
      </w:r>
    </w:p>
    <w:p w14:paraId="50349D59" w14:textId="77777777" w:rsidR="00256032" w:rsidRPr="006A46BD" w:rsidRDefault="00256032" w:rsidP="008960B7">
      <w:pPr>
        <w:pStyle w:val="ListParagraph"/>
        <w:numPr>
          <w:ilvl w:val="0"/>
          <w:numId w:val="74"/>
        </w:numPr>
        <w:spacing w:line="360" w:lineRule="auto"/>
        <w:rPr>
          <w:szCs w:val="28"/>
        </w:rPr>
      </w:pPr>
      <w:r w:rsidRPr="006A46BD">
        <w:rPr>
          <w:szCs w:val="28"/>
        </w:rPr>
        <w:t>Người dùng chọn bài viết, chọn bình luận và click nút ba chấm ở bình luận. Hệ thống hiển thị menu thao tác với bình luận.</w:t>
      </w:r>
    </w:p>
    <w:p w14:paraId="0D853E1F" w14:textId="77777777" w:rsidR="00256032" w:rsidRPr="006A46BD" w:rsidRDefault="00256032" w:rsidP="008960B7">
      <w:pPr>
        <w:pStyle w:val="ListParagraph"/>
        <w:numPr>
          <w:ilvl w:val="0"/>
          <w:numId w:val="74"/>
        </w:numPr>
        <w:spacing w:line="360" w:lineRule="auto"/>
        <w:rPr>
          <w:szCs w:val="28"/>
        </w:rPr>
      </w:pPr>
      <w:r w:rsidRPr="006A46BD">
        <w:rPr>
          <w:szCs w:val="28"/>
        </w:rPr>
        <w:t>Người dùng click sửa. Hệ thống lấy thông tin cũ của bình luận và hiển thị form sửa bình luận.</w:t>
      </w:r>
    </w:p>
    <w:p w14:paraId="36FCCDBC" w14:textId="4BACD61F" w:rsidR="00256032" w:rsidRPr="006A46BD" w:rsidRDefault="00256032" w:rsidP="008960B7">
      <w:pPr>
        <w:pStyle w:val="ListParagraph"/>
        <w:numPr>
          <w:ilvl w:val="0"/>
          <w:numId w:val="74"/>
        </w:numPr>
        <w:spacing w:line="360" w:lineRule="auto"/>
        <w:rPr>
          <w:szCs w:val="28"/>
        </w:rPr>
      </w:pPr>
      <w:r w:rsidRPr="006A46BD">
        <w:rPr>
          <w:szCs w:val="28"/>
        </w:rPr>
        <w:t>Người dùng nhập nội dung mới và click nút Lưu. Hệ thống cập nhật bình luận được chọn trong bảng PostComment và hiển thị bình luận sau khi đã cập nhật.</w:t>
      </w:r>
    </w:p>
    <w:p w14:paraId="02FE7CA8" w14:textId="612384AF" w:rsidR="00256032" w:rsidRPr="006A46BD" w:rsidRDefault="00256032" w:rsidP="008960B7">
      <w:pPr>
        <w:pStyle w:val="ListParagraph"/>
        <w:numPr>
          <w:ilvl w:val="0"/>
          <w:numId w:val="72"/>
        </w:numPr>
        <w:spacing w:line="360" w:lineRule="auto"/>
        <w:rPr>
          <w:szCs w:val="28"/>
        </w:rPr>
      </w:pPr>
      <w:r w:rsidRPr="006A46BD">
        <w:rPr>
          <w:szCs w:val="28"/>
        </w:rPr>
        <w:t>Xóa:</w:t>
      </w:r>
    </w:p>
    <w:p w14:paraId="12DB498B" w14:textId="5A209944" w:rsidR="00256032" w:rsidRPr="006A46BD" w:rsidRDefault="00256032" w:rsidP="008960B7">
      <w:pPr>
        <w:pStyle w:val="ListParagraph"/>
        <w:numPr>
          <w:ilvl w:val="0"/>
          <w:numId w:val="75"/>
        </w:numPr>
        <w:spacing w:line="360" w:lineRule="auto"/>
        <w:rPr>
          <w:szCs w:val="28"/>
        </w:rPr>
      </w:pPr>
      <w:r w:rsidRPr="006A46BD">
        <w:rPr>
          <w:szCs w:val="28"/>
        </w:rPr>
        <w:t>Người dùng chọn bài viết, chọn bình luận và click nút ba chấm ở bình luận. Hệ thống hiển thị menu thao tác với bình luận.</w:t>
      </w:r>
    </w:p>
    <w:p w14:paraId="5C918640" w14:textId="523859E8" w:rsidR="00256032" w:rsidRPr="006A46BD" w:rsidRDefault="00256032" w:rsidP="008960B7">
      <w:pPr>
        <w:pStyle w:val="ListParagraph"/>
        <w:numPr>
          <w:ilvl w:val="0"/>
          <w:numId w:val="75"/>
        </w:numPr>
        <w:spacing w:line="360" w:lineRule="auto"/>
        <w:rPr>
          <w:szCs w:val="28"/>
        </w:rPr>
      </w:pPr>
      <w:r w:rsidRPr="006A46BD">
        <w:rPr>
          <w:szCs w:val="28"/>
        </w:rPr>
        <w:t>Người dùng click xóa. Hệ thống hiển thị giao diện xác nhận xóa.</w:t>
      </w:r>
    </w:p>
    <w:p w14:paraId="10057E7D" w14:textId="2E171A03" w:rsidR="00256032" w:rsidRPr="006A46BD" w:rsidRDefault="00256032" w:rsidP="008960B7">
      <w:pPr>
        <w:pStyle w:val="ListParagraph"/>
        <w:numPr>
          <w:ilvl w:val="0"/>
          <w:numId w:val="75"/>
        </w:numPr>
        <w:spacing w:line="360" w:lineRule="auto"/>
        <w:rPr>
          <w:szCs w:val="28"/>
        </w:rPr>
      </w:pPr>
      <w:r w:rsidRPr="006A46BD">
        <w:rPr>
          <w:szCs w:val="28"/>
        </w:rPr>
        <w:lastRenderedPageBreak/>
        <w:t>Người dùng nhập click Đồng ý. Hệ thống xóa bình luận được chọn trong bảng PostComment và hiển thị danh sách bình luận sau khi xóa.</w:t>
      </w:r>
    </w:p>
    <w:p w14:paraId="01A1160B" w14:textId="2B91B625" w:rsidR="00256032" w:rsidRPr="006A46BD" w:rsidRDefault="00256032" w:rsidP="008960B7">
      <w:pPr>
        <w:pStyle w:val="ListParagraph"/>
        <w:spacing w:line="360" w:lineRule="auto"/>
        <w:ind w:left="2160" w:firstLine="0"/>
        <w:rPr>
          <w:szCs w:val="28"/>
        </w:rPr>
      </w:pPr>
      <w:r w:rsidRPr="006A46BD">
        <w:rPr>
          <w:szCs w:val="28"/>
        </w:rPr>
        <w:t>Use case kết thúc</w:t>
      </w:r>
    </w:p>
    <w:p w14:paraId="1BD74E7C" w14:textId="664C0526" w:rsidR="00256032" w:rsidRPr="00BC3E8E" w:rsidRDefault="00256032" w:rsidP="00BC3E8E">
      <w:pPr>
        <w:pStyle w:val="ListParagraph"/>
        <w:numPr>
          <w:ilvl w:val="0"/>
          <w:numId w:val="112"/>
        </w:numPr>
        <w:spacing w:after="29" w:line="360" w:lineRule="auto"/>
        <w:ind w:right="0"/>
        <w:rPr>
          <w:b/>
          <w:i/>
          <w:szCs w:val="28"/>
        </w:rPr>
      </w:pPr>
      <w:r w:rsidRPr="00BC3E8E">
        <w:rPr>
          <w:b/>
          <w:i/>
          <w:szCs w:val="28"/>
        </w:rPr>
        <w:t xml:space="preserve">Luồng rẽ nhánh </w:t>
      </w:r>
    </w:p>
    <w:p w14:paraId="2DEA9E27" w14:textId="7A6E585E" w:rsidR="00256032" w:rsidRPr="006A46BD" w:rsidRDefault="00256032" w:rsidP="008960B7">
      <w:pPr>
        <w:pStyle w:val="ListParagraph"/>
        <w:numPr>
          <w:ilvl w:val="0"/>
          <w:numId w:val="76"/>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w:t>
      </w:r>
      <w:r w:rsidR="00E84274" w:rsidRPr="006A46BD">
        <w:rPr>
          <w:szCs w:val="28"/>
        </w:rPr>
        <w:t xml:space="preserve"> case</w:t>
      </w:r>
      <w:r w:rsidRPr="006A46BD">
        <w:rPr>
          <w:szCs w:val="28"/>
        </w:rPr>
        <w:t xml:space="preserve"> kết thúc.</w:t>
      </w:r>
    </w:p>
    <w:p w14:paraId="202BCA2D" w14:textId="77777777" w:rsidR="00707FC9" w:rsidRPr="00BC3E8E" w:rsidRDefault="00256032" w:rsidP="00BC3E8E">
      <w:pPr>
        <w:pStyle w:val="ListParagraph"/>
        <w:numPr>
          <w:ilvl w:val="0"/>
          <w:numId w:val="114"/>
        </w:numPr>
        <w:spacing w:after="53" w:line="360" w:lineRule="auto"/>
        <w:ind w:right="-2"/>
        <w:jc w:val="left"/>
        <w:rPr>
          <w:szCs w:val="28"/>
        </w:rPr>
      </w:pPr>
      <w:r w:rsidRPr="00BC3E8E">
        <w:rPr>
          <w:b/>
          <w:szCs w:val="28"/>
        </w:rPr>
        <w:t xml:space="preserve">Các yêu cầu đặc biệt </w:t>
      </w:r>
    </w:p>
    <w:p w14:paraId="1CC1F881" w14:textId="3B073FEA" w:rsidR="00256032" w:rsidRPr="006A46BD" w:rsidRDefault="00256032" w:rsidP="008960B7">
      <w:pPr>
        <w:spacing w:after="53" w:line="360" w:lineRule="auto"/>
        <w:ind w:left="360" w:right="-2" w:firstLine="360"/>
        <w:jc w:val="left"/>
        <w:rPr>
          <w:szCs w:val="28"/>
        </w:rPr>
      </w:pPr>
      <w:r w:rsidRPr="006A46BD">
        <w:rPr>
          <w:szCs w:val="28"/>
        </w:rPr>
        <w:t xml:space="preserve">Không có. </w:t>
      </w:r>
    </w:p>
    <w:p w14:paraId="58671CC7" w14:textId="77777777" w:rsidR="00256032" w:rsidRPr="00BC3E8E" w:rsidRDefault="00256032" w:rsidP="00BC3E8E">
      <w:pPr>
        <w:pStyle w:val="ListParagraph"/>
        <w:numPr>
          <w:ilvl w:val="0"/>
          <w:numId w:val="114"/>
        </w:numPr>
        <w:spacing w:after="80" w:line="360" w:lineRule="auto"/>
        <w:ind w:right="5765"/>
        <w:jc w:val="left"/>
        <w:rPr>
          <w:szCs w:val="28"/>
        </w:rPr>
      </w:pPr>
      <w:r w:rsidRPr="00BC3E8E">
        <w:rPr>
          <w:b/>
          <w:szCs w:val="28"/>
        </w:rPr>
        <w:t xml:space="preserve">Tiền điều kiện </w:t>
      </w:r>
    </w:p>
    <w:p w14:paraId="06C7F16D" w14:textId="77777777" w:rsidR="00256032" w:rsidRPr="006A46BD" w:rsidRDefault="00256032" w:rsidP="008960B7">
      <w:pPr>
        <w:spacing w:line="360" w:lineRule="auto"/>
        <w:ind w:left="426" w:firstLine="294"/>
        <w:rPr>
          <w:szCs w:val="28"/>
        </w:rPr>
      </w:pPr>
      <w:r w:rsidRPr="006A46BD">
        <w:rPr>
          <w:szCs w:val="28"/>
        </w:rPr>
        <w:t>Người dùng đã đăng nhập trước đó</w:t>
      </w:r>
    </w:p>
    <w:p w14:paraId="259F1C9D" w14:textId="5FF26A02" w:rsidR="00707FC9" w:rsidRPr="006A46BD" w:rsidRDefault="00707FC9" w:rsidP="008960B7">
      <w:pPr>
        <w:spacing w:line="360" w:lineRule="auto"/>
        <w:ind w:left="426" w:firstLine="294"/>
        <w:rPr>
          <w:szCs w:val="28"/>
        </w:rPr>
      </w:pPr>
      <w:r w:rsidRPr="006A46BD">
        <w:rPr>
          <w:szCs w:val="28"/>
        </w:rPr>
        <w:t>Người dùng phải là tác giả của bình luận đó</w:t>
      </w:r>
    </w:p>
    <w:p w14:paraId="475B0661" w14:textId="66FD5581" w:rsidR="00707FC9" w:rsidRPr="006A46BD" w:rsidRDefault="00707FC9" w:rsidP="008960B7">
      <w:pPr>
        <w:spacing w:line="360" w:lineRule="auto"/>
        <w:ind w:left="426" w:firstLine="294"/>
        <w:rPr>
          <w:szCs w:val="28"/>
        </w:rPr>
      </w:pPr>
      <w:r w:rsidRPr="006A46BD">
        <w:rPr>
          <w:szCs w:val="28"/>
        </w:rPr>
        <w:t>Xóa bình luận người dùng phải là tác giả của bình luận đó hoặc tác giả của bài viết đó</w:t>
      </w:r>
    </w:p>
    <w:p w14:paraId="3F85866A" w14:textId="77777777" w:rsidR="00256032" w:rsidRPr="00BC3E8E" w:rsidRDefault="00256032" w:rsidP="00BC3E8E">
      <w:pPr>
        <w:pStyle w:val="ListParagraph"/>
        <w:numPr>
          <w:ilvl w:val="0"/>
          <w:numId w:val="114"/>
        </w:numPr>
        <w:spacing w:after="80" w:line="360" w:lineRule="auto"/>
        <w:ind w:right="5765"/>
        <w:jc w:val="left"/>
        <w:rPr>
          <w:szCs w:val="28"/>
        </w:rPr>
      </w:pPr>
      <w:r w:rsidRPr="00BC3E8E">
        <w:rPr>
          <w:b/>
          <w:szCs w:val="28"/>
        </w:rPr>
        <w:t xml:space="preserve">Hậu điều kiện </w:t>
      </w:r>
    </w:p>
    <w:p w14:paraId="0082639C" w14:textId="77777777" w:rsidR="00256032" w:rsidRPr="006A46BD" w:rsidRDefault="00256032" w:rsidP="008960B7">
      <w:pPr>
        <w:spacing w:after="25" w:line="360" w:lineRule="auto"/>
        <w:ind w:left="-15" w:right="0" w:firstLine="735"/>
        <w:rPr>
          <w:szCs w:val="28"/>
        </w:rPr>
      </w:pPr>
      <w:r w:rsidRPr="006A46BD">
        <w:rPr>
          <w:szCs w:val="28"/>
        </w:rPr>
        <w:t>Không có</w:t>
      </w:r>
    </w:p>
    <w:p w14:paraId="2533F5A5" w14:textId="77777777" w:rsidR="00256032" w:rsidRPr="00BC3E8E" w:rsidRDefault="00256032" w:rsidP="00BC3E8E">
      <w:pPr>
        <w:pStyle w:val="ListParagraph"/>
        <w:numPr>
          <w:ilvl w:val="0"/>
          <w:numId w:val="114"/>
        </w:numPr>
        <w:spacing w:after="80" w:line="360" w:lineRule="auto"/>
        <w:ind w:right="5765"/>
        <w:jc w:val="left"/>
        <w:rPr>
          <w:szCs w:val="28"/>
        </w:rPr>
      </w:pPr>
      <w:r w:rsidRPr="00BC3E8E">
        <w:rPr>
          <w:b/>
          <w:szCs w:val="28"/>
        </w:rPr>
        <w:t xml:space="preserve">Mở rộng </w:t>
      </w:r>
    </w:p>
    <w:p w14:paraId="38CFF449" w14:textId="397D4F8B" w:rsidR="00064A5B" w:rsidRPr="00564007" w:rsidRDefault="00256032" w:rsidP="00564007">
      <w:pPr>
        <w:spacing w:after="80" w:line="360" w:lineRule="auto"/>
        <w:ind w:left="426" w:right="5765" w:firstLine="294"/>
        <w:jc w:val="left"/>
        <w:rPr>
          <w:bCs/>
          <w:szCs w:val="28"/>
        </w:rPr>
      </w:pPr>
      <w:r w:rsidRPr="006A46BD">
        <w:rPr>
          <w:bCs/>
          <w:szCs w:val="28"/>
        </w:rPr>
        <w:t>Không có</w:t>
      </w:r>
    </w:p>
    <w:p w14:paraId="1E8A0F61" w14:textId="1388AEA0" w:rsidR="00F81608" w:rsidRPr="00564007" w:rsidRDefault="007E4A7A" w:rsidP="00564007">
      <w:pPr>
        <w:pStyle w:val="Heading3"/>
        <w:spacing w:line="360" w:lineRule="auto"/>
        <w:rPr>
          <w:rFonts w:cs="Times New Roman"/>
          <w:szCs w:val="28"/>
        </w:rPr>
      </w:pPr>
      <w:bookmarkStart w:id="122" w:name="_Toc167631305"/>
      <w:r w:rsidRPr="006A46BD">
        <w:rPr>
          <w:rFonts w:cs="Times New Roman"/>
          <w:szCs w:val="28"/>
        </w:rPr>
        <w:t>3.</w:t>
      </w:r>
      <w:r w:rsidR="002159B8" w:rsidRPr="006A46BD">
        <w:rPr>
          <w:rFonts w:cs="Times New Roman"/>
          <w:szCs w:val="28"/>
        </w:rPr>
        <w:t>4.</w:t>
      </w:r>
      <w:r w:rsidR="00467E41">
        <w:rPr>
          <w:rFonts w:cs="Times New Roman"/>
          <w:szCs w:val="28"/>
        </w:rPr>
        <w:t>7</w:t>
      </w:r>
      <w:r w:rsidR="002159B8" w:rsidRPr="006A46BD">
        <w:rPr>
          <w:rFonts w:eastAsia="Arial" w:cs="Times New Roman"/>
          <w:szCs w:val="28"/>
        </w:rPr>
        <w:t xml:space="preserve"> </w:t>
      </w:r>
      <w:r w:rsidR="002159B8" w:rsidRPr="006A46BD">
        <w:rPr>
          <w:rFonts w:cs="Times New Roman"/>
          <w:szCs w:val="28"/>
        </w:rPr>
        <w:t>Use case “</w:t>
      </w:r>
      <w:r w:rsidR="00207345" w:rsidRPr="006A46BD">
        <w:rPr>
          <w:rFonts w:cs="Times New Roman"/>
          <w:szCs w:val="28"/>
        </w:rPr>
        <w:t>Quản lý nhóm</w:t>
      </w:r>
      <w:r w:rsidR="00DC0F45" w:rsidRPr="006A46BD">
        <w:rPr>
          <w:rFonts w:cs="Times New Roman"/>
          <w:szCs w:val="28"/>
        </w:rPr>
        <w:t xml:space="preserve"> cá nhân</w:t>
      </w:r>
      <w:r w:rsidR="002159B8" w:rsidRPr="006A46BD">
        <w:rPr>
          <w:rFonts w:cs="Times New Roman"/>
          <w:szCs w:val="28"/>
        </w:rPr>
        <w:t>”</w:t>
      </w:r>
      <w:bookmarkEnd w:id="122"/>
    </w:p>
    <w:p w14:paraId="5732043F" w14:textId="7AD26F62" w:rsidR="002159B8" w:rsidRPr="006A46BD" w:rsidRDefault="002159B8" w:rsidP="008960B7">
      <w:pPr>
        <w:pStyle w:val="ListParagraph"/>
        <w:spacing w:line="360" w:lineRule="auto"/>
        <w:rPr>
          <w:szCs w:val="28"/>
        </w:rPr>
      </w:pPr>
      <w:r w:rsidRPr="006A46BD">
        <w:rPr>
          <w:szCs w:val="28"/>
        </w:rPr>
        <w:t>Use case này cho phép người dùng tạo</w:t>
      </w:r>
      <w:r w:rsidR="00207345" w:rsidRPr="006A46BD">
        <w:rPr>
          <w:szCs w:val="28"/>
        </w:rPr>
        <w:t>, sửa và xóa</w:t>
      </w:r>
      <w:r w:rsidRPr="006A46BD">
        <w:rPr>
          <w:szCs w:val="28"/>
        </w:rPr>
        <w:t xml:space="preserve"> nhóm.</w:t>
      </w:r>
    </w:p>
    <w:p w14:paraId="34D9C6BE" w14:textId="77777777" w:rsidR="002159B8" w:rsidRPr="00ED548B" w:rsidRDefault="002159B8" w:rsidP="00ED548B">
      <w:pPr>
        <w:pStyle w:val="ListParagraph"/>
        <w:numPr>
          <w:ilvl w:val="0"/>
          <w:numId w:val="114"/>
        </w:numPr>
        <w:spacing w:after="3" w:line="360" w:lineRule="auto"/>
        <w:ind w:right="5765"/>
        <w:jc w:val="left"/>
        <w:rPr>
          <w:szCs w:val="28"/>
        </w:rPr>
      </w:pPr>
      <w:r w:rsidRPr="00ED548B">
        <w:rPr>
          <w:b/>
          <w:szCs w:val="28"/>
        </w:rPr>
        <w:t>Luồng sự kiện</w:t>
      </w:r>
    </w:p>
    <w:p w14:paraId="21AA4968" w14:textId="2F39174C" w:rsidR="002159B8" w:rsidRPr="00ED548B" w:rsidRDefault="002159B8" w:rsidP="00ED548B">
      <w:pPr>
        <w:pStyle w:val="ListParagraph"/>
        <w:numPr>
          <w:ilvl w:val="0"/>
          <w:numId w:val="112"/>
        </w:numPr>
        <w:spacing w:after="3" w:line="360" w:lineRule="auto"/>
        <w:ind w:right="-2"/>
        <w:jc w:val="left"/>
        <w:rPr>
          <w:szCs w:val="28"/>
        </w:rPr>
      </w:pPr>
      <w:r w:rsidRPr="00ED548B">
        <w:rPr>
          <w:b/>
          <w:i/>
          <w:szCs w:val="28"/>
        </w:rPr>
        <w:t>Luồng cơ bản</w:t>
      </w:r>
    </w:p>
    <w:p w14:paraId="1CCEE137" w14:textId="5CD9AD81" w:rsidR="002159B8" w:rsidRPr="006A46BD" w:rsidRDefault="002159B8" w:rsidP="008960B7">
      <w:pPr>
        <w:pStyle w:val="ListParagraph"/>
        <w:numPr>
          <w:ilvl w:val="0"/>
          <w:numId w:val="97"/>
        </w:numPr>
        <w:spacing w:line="360" w:lineRule="auto"/>
        <w:rPr>
          <w:szCs w:val="28"/>
        </w:rPr>
      </w:pPr>
      <w:r w:rsidRPr="006A46BD">
        <w:rPr>
          <w:szCs w:val="28"/>
        </w:rPr>
        <w:t xml:space="preserve">Use case này bắt đầu khi người dùng click vào nút </w:t>
      </w:r>
      <w:r w:rsidR="00207345" w:rsidRPr="006A46BD">
        <w:rPr>
          <w:szCs w:val="28"/>
        </w:rPr>
        <w:t>Nhóm</w:t>
      </w:r>
      <w:r w:rsidRPr="006A46BD">
        <w:rPr>
          <w:szCs w:val="28"/>
        </w:rPr>
        <w:t xml:space="preserve"> ở trang chủ. Hệ thống hiển thị menu </w:t>
      </w:r>
      <w:r w:rsidR="00207345" w:rsidRPr="006A46BD">
        <w:rPr>
          <w:szCs w:val="28"/>
        </w:rPr>
        <w:t>nhóm</w:t>
      </w:r>
      <w:r w:rsidRPr="006A46BD">
        <w:rPr>
          <w:szCs w:val="28"/>
        </w:rPr>
        <w:t>.</w:t>
      </w:r>
    </w:p>
    <w:p w14:paraId="47A2CAEE" w14:textId="326B7DFD" w:rsidR="002159B8" w:rsidRPr="006A46BD" w:rsidRDefault="00207345" w:rsidP="008960B7">
      <w:pPr>
        <w:pStyle w:val="ListParagraph"/>
        <w:numPr>
          <w:ilvl w:val="0"/>
          <w:numId w:val="97"/>
        </w:numPr>
        <w:spacing w:line="360" w:lineRule="auto"/>
        <w:rPr>
          <w:szCs w:val="28"/>
        </w:rPr>
      </w:pPr>
      <w:r w:rsidRPr="006A46BD">
        <w:rPr>
          <w:szCs w:val="28"/>
        </w:rPr>
        <w:t>Tạo nhóm:</w:t>
      </w:r>
    </w:p>
    <w:p w14:paraId="393D9ECE" w14:textId="40AB35F0" w:rsidR="00207345" w:rsidRPr="006A46BD" w:rsidRDefault="00207345" w:rsidP="008960B7">
      <w:pPr>
        <w:pStyle w:val="ListParagraph"/>
        <w:numPr>
          <w:ilvl w:val="0"/>
          <w:numId w:val="98"/>
        </w:numPr>
        <w:spacing w:line="360" w:lineRule="auto"/>
        <w:rPr>
          <w:szCs w:val="28"/>
        </w:rPr>
      </w:pPr>
      <w:r w:rsidRPr="006A46BD">
        <w:rPr>
          <w:szCs w:val="28"/>
        </w:rPr>
        <w:lastRenderedPageBreak/>
        <w:t>Người dùng click vào nút Tạo nhóm. Hệ thống hiển thị giao diện tạo nhóm gồm: Tên, mô tả, trạng thái, hình ảnh, mô tả.</w:t>
      </w:r>
    </w:p>
    <w:p w14:paraId="6FD0E592" w14:textId="2FED7368" w:rsidR="00207345" w:rsidRPr="006A46BD" w:rsidRDefault="00207345" w:rsidP="008960B7">
      <w:pPr>
        <w:pStyle w:val="ListParagraph"/>
        <w:numPr>
          <w:ilvl w:val="0"/>
          <w:numId w:val="98"/>
        </w:numPr>
        <w:spacing w:line="360" w:lineRule="auto"/>
        <w:rPr>
          <w:szCs w:val="28"/>
        </w:rPr>
      </w:pPr>
      <w:r w:rsidRPr="006A46BD">
        <w:rPr>
          <w:szCs w:val="28"/>
        </w:rPr>
        <w:t>Người dùng nhập thông tin nhóm và click nút “Tạo”. Hệ thống sinh mã nhóm mới, thêm bản ghi nhóm vào bảng Group và hiển thị danh sách nhóm.</w:t>
      </w:r>
    </w:p>
    <w:p w14:paraId="65EAEA3B" w14:textId="254CA250" w:rsidR="00207345" w:rsidRPr="006A46BD" w:rsidRDefault="00207345" w:rsidP="008960B7">
      <w:pPr>
        <w:pStyle w:val="ListParagraph"/>
        <w:numPr>
          <w:ilvl w:val="0"/>
          <w:numId w:val="97"/>
        </w:numPr>
        <w:spacing w:line="360" w:lineRule="auto"/>
        <w:rPr>
          <w:szCs w:val="28"/>
        </w:rPr>
      </w:pPr>
      <w:r w:rsidRPr="006A46BD">
        <w:rPr>
          <w:szCs w:val="28"/>
        </w:rPr>
        <w:t>Sửa:</w:t>
      </w:r>
    </w:p>
    <w:p w14:paraId="5CC16AF8" w14:textId="7C2288FA" w:rsidR="00207345" w:rsidRPr="006A46BD" w:rsidRDefault="00207345" w:rsidP="008960B7">
      <w:pPr>
        <w:pStyle w:val="ListParagraph"/>
        <w:numPr>
          <w:ilvl w:val="0"/>
          <w:numId w:val="99"/>
        </w:numPr>
        <w:spacing w:line="360" w:lineRule="auto"/>
        <w:rPr>
          <w:szCs w:val="28"/>
        </w:rPr>
      </w:pPr>
      <w:r w:rsidRPr="006A46BD">
        <w:rPr>
          <w:szCs w:val="28"/>
        </w:rPr>
        <w:t>Người dùng click vào nút Nhóm của tôi. Hệ thống lấy thông tin danh sách nhóm gồm: Tên nhóm, hình ảnh, số lượng thành viên từ bảng Group và hiện thị lên màn hình.</w:t>
      </w:r>
    </w:p>
    <w:p w14:paraId="66558926" w14:textId="002D83C6" w:rsidR="00207345" w:rsidRPr="006A46BD" w:rsidRDefault="00207345" w:rsidP="008960B7">
      <w:pPr>
        <w:pStyle w:val="ListParagraph"/>
        <w:numPr>
          <w:ilvl w:val="0"/>
          <w:numId w:val="99"/>
        </w:numPr>
        <w:spacing w:line="360" w:lineRule="auto"/>
        <w:rPr>
          <w:szCs w:val="28"/>
        </w:rPr>
      </w:pPr>
      <w:r w:rsidRPr="006A46BD">
        <w:rPr>
          <w:szCs w:val="28"/>
        </w:rPr>
        <w:t>Người dùng chọn nhóm và click tên nhóm. Hệ thống lấy thông tin nhóm được chọn và hiển thị lên màn hình.</w:t>
      </w:r>
    </w:p>
    <w:p w14:paraId="3CEB7284" w14:textId="48A7A32F" w:rsidR="00207345" w:rsidRPr="006A46BD" w:rsidRDefault="00207345" w:rsidP="008960B7">
      <w:pPr>
        <w:pStyle w:val="ListParagraph"/>
        <w:numPr>
          <w:ilvl w:val="0"/>
          <w:numId w:val="99"/>
        </w:numPr>
        <w:spacing w:line="360" w:lineRule="auto"/>
        <w:rPr>
          <w:szCs w:val="28"/>
        </w:rPr>
      </w:pPr>
      <w:r w:rsidRPr="006A46BD">
        <w:rPr>
          <w:szCs w:val="28"/>
        </w:rPr>
        <w:t>Người click nút Sửa. Hệ thống hiện thị giao diện cập nhật thông tin nhóm.</w:t>
      </w:r>
    </w:p>
    <w:p w14:paraId="52E11E8A" w14:textId="106EEFAE" w:rsidR="00207345" w:rsidRPr="006A46BD" w:rsidRDefault="00207345" w:rsidP="008960B7">
      <w:pPr>
        <w:pStyle w:val="ListParagraph"/>
        <w:numPr>
          <w:ilvl w:val="0"/>
          <w:numId w:val="99"/>
        </w:numPr>
        <w:spacing w:line="360" w:lineRule="auto"/>
        <w:rPr>
          <w:szCs w:val="28"/>
        </w:rPr>
      </w:pPr>
      <w:r w:rsidRPr="006A46BD">
        <w:rPr>
          <w:szCs w:val="28"/>
        </w:rPr>
        <w:t>Người dùng nhập thông tin mới cho nhóm rồi click Lưu. Hệ thống cập nhật thông tin nhóm được chọn vào bảng Group và hiển thị thông tin nhóm được cập nhật.</w:t>
      </w:r>
    </w:p>
    <w:p w14:paraId="4B4FDF08" w14:textId="1D3A527F" w:rsidR="002159B8" w:rsidRPr="006A46BD" w:rsidRDefault="00207345" w:rsidP="008960B7">
      <w:pPr>
        <w:pStyle w:val="ListParagraph"/>
        <w:numPr>
          <w:ilvl w:val="0"/>
          <w:numId w:val="97"/>
        </w:numPr>
        <w:spacing w:line="360" w:lineRule="auto"/>
        <w:rPr>
          <w:szCs w:val="28"/>
        </w:rPr>
      </w:pPr>
      <w:r w:rsidRPr="006A46BD">
        <w:rPr>
          <w:szCs w:val="28"/>
        </w:rPr>
        <w:t xml:space="preserve">Xóa: </w:t>
      </w:r>
    </w:p>
    <w:p w14:paraId="45000E80" w14:textId="77777777" w:rsidR="00207345" w:rsidRPr="006A46BD" w:rsidRDefault="00207345" w:rsidP="008960B7">
      <w:pPr>
        <w:pStyle w:val="ListParagraph"/>
        <w:numPr>
          <w:ilvl w:val="0"/>
          <w:numId w:val="100"/>
        </w:numPr>
        <w:spacing w:line="360" w:lineRule="auto"/>
        <w:rPr>
          <w:szCs w:val="28"/>
        </w:rPr>
      </w:pPr>
      <w:r w:rsidRPr="006A46BD">
        <w:rPr>
          <w:szCs w:val="28"/>
        </w:rPr>
        <w:t>Người dùng click vào nút Nhóm của tôi. Hệ thống lấy thông tin danh sách nhóm gồm: Tên nhóm, hình ảnh, số lượng thành viên từ bảng Group và hiện thị lên màn hình.</w:t>
      </w:r>
    </w:p>
    <w:p w14:paraId="162D3908" w14:textId="4F46C7C8" w:rsidR="00207345" w:rsidRPr="006A46BD" w:rsidRDefault="00207345" w:rsidP="008960B7">
      <w:pPr>
        <w:pStyle w:val="ListParagraph"/>
        <w:numPr>
          <w:ilvl w:val="0"/>
          <w:numId w:val="100"/>
        </w:numPr>
        <w:spacing w:line="360" w:lineRule="auto"/>
        <w:rPr>
          <w:szCs w:val="28"/>
        </w:rPr>
      </w:pPr>
      <w:r w:rsidRPr="006A46BD">
        <w:rPr>
          <w:szCs w:val="28"/>
        </w:rPr>
        <w:t>Người dùng chọn nhóm và click tên nhóm. Hệ thống lấy thông tin nhóm được chọn và hiển thị lên màn hình.</w:t>
      </w:r>
    </w:p>
    <w:p w14:paraId="50A47CC9" w14:textId="643AC45A" w:rsidR="00207345" w:rsidRPr="006A46BD" w:rsidRDefault="00207345" w:rsidP="008960B7">
      <w:pPr>
        <w:pStyle w:val="ListParagraph"/>
        <w:numPr>
          <w:ilvl w:val="0"/>
          <w:numId w:val="100"/>
        </w:numPr>
        <w:spacing w:line="360" w:lineRule="auto"/>
        <w:rPr>
          <w:szCs w:val="28"/>
        </w:rPr>
      </w:pPr>
      <w:r w:rsidRPr="006A46BD">
        <w:rPr>
          <w:szCs w:val="28"/>
        </w:rPr>
        <w:lastRenderedPageBreak/>
        <w:t>Người dùng c</w:t>
      </w:r>
      <w:r w:rsidR="00F60D58" w:rsidRPr="006A46BD">
        <w:rPr>
          <w:szCs w:val="28"/>
        </w:rPr>
        <w:t>lick nút Xóa. Hệ thống hiển thị giao diện xác nhận xóa.</w:t>
      </w:r>
    </w:p>
    <w:p w14:paraId="30BB3400" w14:textId="3FEA2D76" w:rsidR="00F60D58" w:rsidRPr="006A46BD" w:rsidRDefault="00F60D58" w:rsidP="008960B7">
      <w:pPr>
        <w:pStyle w:val="ListParagraph"/>
        <w:numPr>
          <w:ilvl w:val="0"/>
          <w:numId w:val="100"/>
        </w:numPr>
        <w:spacing w:line="360" w:lineRule="auto"/>
        <w:rPr>
          <w:szCs w:val="28"/>
        </w:rPr>
      </w:pPr>
      <w:r w:rsidRPr="006A46BD">
        <w:rPr>
          <w:szCs w:val="28"/>
        </w:rPr>
        <w:t>Người dùng click nút Đồng ý. Hệ thống xóa bản ghi được chọn trong bảng Group và trở lại giao diện trang chủ.</w:t>
      </w:r>
    </w:p>
    <w:p w14:paraId="522C1630" w14:textId="77777777" w:rsidR="002159B8" w:rsidRPr="006A46BD" w:rsidRDefault="002159B8" w:rsidP="008960B7">
      <w:pPr>
        <w:pStyle w:val="ListParagraph"/>
        <w:spacing w:line="360" w:lineRule="auto"/>
        <w:ind w:left="2160" w:firstLine="0"/>
        <w:rPr>
          <w:szCs w:val="28"/>
        </w:rPr>
      </w:pPr>
      <w:r w:rsidRPr="006A46BD">
        <w:rPr>
          <w:szCs w:val="28"/>
        </w:rPr>
        <w:t>Use case kết thúc.</w:t>
      </w:r>
    </w:p>
    <w:p w14:paraId="005C18F1" w14:textId="2F3745BD" w:rsidR="002159B8" w:rsidRPr="00ED548B" w:rsidRDefault="002159B8" w:rsidP="00ED548B">
      <w:pPr>
        <w:pStyle w:val="ListParagraph"/>
        <w:numPr>
          <w:ilvl w:val="0"/>
          <w:numId w:val="112"/>
        </w:numPr>
        <w:spacing w:after="29" w:line="360" w:lineRule="auto"/>
        <w:ind w:right="0"/>
        <w:rPr>
          <w:b/>
          <w:i/>
          <w:szCs w:val="28"/>
        </w:rPr>
      </w:pPr>
      <w:r w:rsidRPr="00ED548B">
        <w:rPr>
          <w:b/>
          <w:i/>
          <w:szCs w:val="28"/>
        </w:rPr>
        <w:t xml:space="preserve">Luồng rẽ nhánh </w:t>
      </w:r>
    </w:p>
    <w:p w14:paraId="68357F6F" w14:textId="77777777" w:rsidR="002159B8" w:rsidRPr="006A46BD" w:rsidRDefault="002159B8" w:rsidP="008960B7">
      <w:pPr>
        <w:pStyle w:val="ListParagraph"/>
        <w:numPr>
          <w:ilvl w:val="0"/>
          <w:numId w:val="101"/>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643C56C9" w14:textId="68DB9799" w:rsidR="00F60D58" w:rsidRPr="006A46BD" w:rsidRDefault="00F60D58" w:rsidP="008960B7">
      <w:pPr>
        <w:pStyle w:val="ListParagraph"/>
        <w:numPr>
          <w:ilvl w:val="0"/>
          <w:numId w:val="101"/>
        </w:numPr>
        <w:spacing w:after="29" w:line="360" w:lineRule="auto"/>
        <w:ind w:right="0"/>
        <w:rPr>
          <w:szCs w:val="28"/>
        </w:rPr>
      </w:pPr>
      <w:r w:rsidRPr="006A46BD">
        <w:rPr>
          <w:szCs w:val="28"/>
        </w:rPr>
        <w:t>Tại bước 4 luồng cơ bản nếu người dùng không xác nhận xóa nhóm. Hệ thống đóng giao diện xác nhận xóa và use case kết thúc.</w:t>
      </w:r>
    </w:p>
    <w:p w14:paraId="6766B3C5" w14:textId="77777777" w:rsidR="002159B8" w:rsidRPr="00ED548B" w:rsidRDefault="002159B8" w:rsidP="00ED548B">
      <w:pPr>
        <w:pStyle w:val="ListParagraph"/>
        <w:numPr>
          <w:ilvl w:val="0"/>
          <w:numId w:val="114"/>
        </w:numPr>
        <w:spacing w:after="53" w:line="360" w:lineRule="auto"/>
        <w:ind w:right="-2"/>
        <w:jc w:val="left"/>
        <w:rPr>
          <w:szCs w:val="28"/>
        </w:rPr>
      </w:pPr>
      <w:r w:rsidRPr="00ED548B">
        <w:rPr>
          <w:b/>
          <w:szCs w:val="28"/>
        </w:rPr>
        <w:t xml:space="preserve">Các yêu cầu đặc biệt </w:t>
      </w:r>
    </w:p>
    <w:p w14:paraId="6A0B6AC0" w14:textId="77777777" w:rsidR="002159B8" w:rsidRPr="006A46BD" w:rsidRDefault="002159B8" w:rsidP="008960B7">
      <w:pPr>
        <w:spacing w:after="53" w:line="360" w:lineRule="auto"/>
        <w:ind w:left="360" w:right="-2" w:firstLine="360"/>
        <w:jc w:val="left"/>
        <w:rPr>
          <w:szCs w:val="28"/>
        </w:rPr>
      </w:pPr>
      <w:r w:rsidRPr="006A46BD">
        <w:rPr>
          <w:szCs w:val="28"/>
        </w:rPr>
        <w:t xml:space="preserve">Không có. </w:t>
      </w:r>
    </w:p>
    <w:p w14:paraId="530B2DF4" w14:textId="77777777" w:rsidR="002159B8" w:rsidRPr="00ED548B" w:rsidRDefault="002159B8" w:rsidP="00ED548B">
      <w:pPr>
        <w:pStyle w:val="ListParagraph"/>
        <w:numPr>
          <w:ilvl w:val="0"/>
          <w:numId w:val="114"/>
        </w:numPr>
        <w:spacing w:after="80" w:line="360" w:lineRule="auto"/>
        <w:ind w:right="5765"/>
        <w:jc w:val="left"/>
        <w:rPr>
          <w:szCs w:val="28"/>
        </w:rPr>
      </w:pPr>
      <w:r w:rsidRPr="00ED548B">
        <w:rPr>
          <w:b/>
          <w:szCs w:val="28"/>
        </w:rPr>
        <w:t xml:space="preserve">Tiền điều kiện </w:t>
      </w:r>
    </w:p>
    <w:p w14:paraId="6EEEBA30" w14:textId="77777777" w:rsidR="002159B8" w:rsidRPr="006A46BD" w:rsidRDefault="002159B8" w:rsidP="008960B7">
      <w:pPr>
        <w:spacing w:line="360" w:lineRule="auto"/>
        <w:ind w:left="426" w:firstLine="294"/>
        <w:rPr>
          <w:szCs w:val="28"/>
        </w:rPr>
      </w:pPr>
      <w:r w:rsidRPr="006A46BD">
        <w:rPr>
          <w:szCs w:val="28"/>
        </w:rPr>
        <w:t>Người dùng đã đăng nhập trước đó.</w:t>
      </w:r>
    </w:p>
    <w:p w14:paraId="65033E74" w14:textId="2B25299A" w:rsidR="00F60D58" w:rsidRPr="006A46BD" w:rsidRDefault="00F60D58" w:rsidP="008960B7">
      <w:pPr>
        <w:spacing w:line="360" w:lineRule="auto"/>
        <w:ind w:left="426" w:firstLine="294"/>
        <w:rPr>
          <w:szCs w:val="28"/>
        </w:rPr>
      </w:pPr>
      <w:r w:rsidRPr="006A46BD">
        <w:rPr>
          <w:szCs w:val="28"/>
        </w:rPr>
        <w:t>Sửa: Người dùng phải là quản trị viên của nhóm</w:t>
      </w:r>
      <w:r w:rsidR="0040594E" w:rsidRPr="006A46BD">
        <w:rPr>
          <w:szCs w:val="28"/>
        </w:rPr>
        <w:t>.</w:t>
      </w:r>
    </w:p>
    <w:p w14:paraId="40E15910" w14:textId="5F3263A2" w:rsidR="00F60D58" w:rsidRPr="006A46BD" w:rsidRDefault="00F60D58" w:rsidP="008960B7">
      <w:pPr>
        <w:spacing w:line="360" w:lineRule="auto"/>
        <w:ind w:left="426" w:firstLine="294"/>
        <w:rPr>
          <w:szCs w:val="28"/>
        </w:rPr>
      </w:pPr>
      <w:r w:rsidRPr="006A46BD">
        <w:rPr>
          <w:szCs w:val="28"/>
        </w:rPr>
        <w:t>Xóa: Người dùng phải là chủ sở hữu nhóm</w:t>
      </w:r>
      <w:r w:rsidR="0040594E" w:rsidRPr="006A46BD">
        <w:rPr>
          <w:szCs w:val="28"/>
        </w:rPr>
        <w:t>.</w:t>
      </w:r>
    </w:p>
    <w:p w14:paraId="5769A764" w14:textId="77777777" w:rsidR="002159B8" w:rsidRPr="00ED548B" w:rsidRDefault="002159B8" w:rsidP="00ED548B">
      <w:pPr>
        <w:pStyle w:val="ListParagraph"/>
        <w:numPr>
          <w:ilvl w:val="0"/>
          <w:numId w:val="114"/>
        </w:numPr>
        <w:spacing w:after="80" w:line="360" w:lineRule="auto"/>
        <w:ind w:right="5765"/>
        <w:jc w:val="left"/>
        <w:rPr>
          <w:szCs w:val="28"/>
        </w:rPr>
      </w:pPr>
      <w:r w:rsidRPr="00ED548B">
        <w:rPr>
          <w:b/>
          <w:szCs w:val="28"/>
        </w:rPr>
        <w:t xml:space="preserve">Hậu điều kiện </w:t>
      </w:r>
    </w:p>
    <w:p w14:paraId="0B478D29" w14:textId="77777777" w:rsidR="002159B8" w:rsidRPr="006A46BD" w:rsidRDefault="002159B8" w:rsidP="008960B7">
      <w:pPr>
        <w:spacing w:after="25" w:line="360" w:lineRule="auto"/>
        <w:ind w:left="-15" w:right="0" w:firstLine="735"/>
        <w:rPr>
          <w:szCs w:val="28"/>
        </w:rPr>
      </w:pPr>
      <w:r w:rsidRPr="006A46BD">
        <w:rPr>
          <w:szCs w:val="28"/>
        </w:rPr>
        <w:t>Không có.</w:t>
      </w:r>
    </w:p>
    <w:p w14:paraId="52FF0B9A" w14:textId="77777777" w:rsidR="002159B8" w:rsidRPr="00ED548B" w:rsidRDefault="002159B8" w:rsidP="00ED548B">
      <w:pPr>
        <w:pStyle w:val="ListParagraph"/>
        <w:numPr>
          <w:ilvl w:val="0"/>
          <w:numId w:val="114"/>
        </w:numPr>
        <w:spacing w:after="80" w:line="360" w:lineRule="auto"/>
        <w:ind w:right="5765"/>
        <w:jc w:val="left"/>
        <w:rPr>
          <w:szCs w:val="28"/>
        </w:rPr>
      </w:pPr>
      <w:r w:rsidRPr="00ED548B">
        <w:rPr>
          <w:b/>
          <w:szCs w:val="28"/>
        </w:rPr>
        <w:t xml:space="preserve">Mở rộng </w:t>
      </w:r>
    </w:p>
    <w:p w14:paraId="3628C4D4" w14:textId="08B8B2F7" w:rsidR="00742D98" w:rsidRPr="00564007" w:rsidRDefault="002159B8" w:rsidP="00564007">
      <w:pPr>
        <w:spacing w:after="80" w:line="360" w:lineRule="auto"/>
        <w:ind w:left="426" w:right="5765" w:firstLine="294"/>
        <w:jc w:val="left"/>
        <w:rPr>
          <w:bCs/>
          <w:szCs w:val="28"/>
        </w:rPr>
      </w:pPr>
      <w:r w:rsidRPr="006A46BD">
        <w:rPr>
          <w:bCs/>
          <w:szCs w:val="28"/>
        </w:rPr>
        <w:t>Không có.</w:t>
      </w:r>
    </w:p>
    <w:p w14:paraId="5B208936" w14:textId="0A98D260" w:rsidR="00A42836" w:rsidRPr="00590D75" w:rsidRDefault="00F343BC" w:rsidP="00590D75">
      <w:pPr>
        <w:pStyle w:val="Heading3"/>
        <w:spacing w:line="360" w:lineRule="auto"/>
        <w:rPr>
          <w:rFonts w:cs="Times New Roman"/>
          <w:szCs w:val="28"/>
        </w:rPr>
      </w:pPr>
      <w:bookmarkStart w:id="123" w:name="_Toc167631306"/>
      <w:r w:rsidRPr="006A46BD">
        <w:rPr>
          <w:rFonts w:cs="Times New Roman"/>
          <w:szCs w:val="28"/>
        </w:rPr>
        <w:t>3.4.</w:t>
      </w:r>
      <w:r w:rsidR="00467E41">
        <w:rPr>
          <w:rFonts w:cs="Times New Roman"/>
          <w:szCs w:val="28"/>
        </w:rPr>
        <w:t>8</w:t>
      </w:r>
      <w:r w:rsidRPr="006A46BD">
        <w:rPr>
          <w:rFonts w:eastAsia="Arial" w:cs="Times New Roman"/>
          <w:szCs w:val="28"/>
        </w:rPr>
        <w:t xml:space="preserve"> </w:t>
      </w:r>
      <w:r w:rsidRPr="006A46BD">
        <w:rPr>
          <w:rFonts w:cs="Times New Roman"/>
          <w:szCs w:val="28"/>
        </w:rPr>
        <w:t>Use case “Xem bài viết”</w:t>
      </w:r>
      <w:bookmarkEnd w:id="123"/>
    </w:p>
    <w:p w14:paraId="0A35515C" w14:textId="11202AE0" w:rsidR="00F343BC" w:rsidRPr="006A46BD" w:rsidRDefault="00F343BC" w:rsidP="008960B7">
      <w:pPr>
        <w:pStyle w:val="ListParagraph"/>
        <w:spacing w:line="360" w:lineRule="auto"/>
        <w:rPr>
          <w:szCs w:val="28"/>
        </w:rPr>
      </w:pPr>
      <w:r w:rsidRPr="006A46BD">
        <w:rPr>
          <w:szCs w:val="28"/>
        </w:rPr>
        <w:t>Use case này cho phép người dùng xem các bài viết.</w:t>
      </w:r>
    </w:p>
    <w:p w14:paraId="3A7EE567" w14:textId="77777777" w:rsidR="00F343BC" w:rsidRPr="00ED548B" w:rsidRDefault="00F343BC" w:rsidP="00ED548B">
      <w:pPr>
        <w:pStyle w:val="ListParagraph"/>
        <w:numPr>
          <w:ilvl w:val="0"/>
          <w:numId w:val="114"/>
        </w:numPr>
        <w:spacing w:after="3" w:line="360" w:lineRule="auto"/>
        <w:ind w:right="5765"/>
        <w:jc w:val="left"/>
        <w:rPr>
          <w:szCs w:val="28"/>
        </w:rPr>
      </w:pPr>
      <w:r w:rsidRPr="00ED548B">
        <w:rPr>
          <w:b/>
          <w:szCs w:val="28"/>
        </w:rPr>
        <w:t>Luồng sự kiện</w:t>
      </w:r>
    </w:p>
    <w:p w14:paraId="313375FD" w14:textId="72F7E544" w:rsidR="00F343BC" w:rsidRPr="00ED548B" w:rsidRDefault="00F343BC" w:rsidP="00ED548B">
      <w:pPr>
        <w:pStyle w:val="ListParagraph"/>
        <w:numPr>
          <w:ilvl w:val="0"/>
          <w:numId w:val="112"/>
        </w:numPr>
        <w:spacing w:after="3" w:line="360" w:lineRule="auto"/>
        <w:ind w:right="-2"/>
        <w:jc w:val="left"/>
        <w:rPr>
          <w:szCs w:val="28"/>
        </w:rPr>
      </w:pPr>
      <w:r w:rsidRPr="00ED548B">
        <w:rPr>
          <w:b/>
          <w:i/>
          <w:szCs w:val="28"/>
        </w:rPr>
        <w:t>Luồng cơ bản</w:t>
      </w:r>
    </w:p>
    <w:p w14:paraId="27C2652B" w14:textId="6A6E92D3" w:rsidR="00F343BC" w:rsidRPr="006A46BD" w:rsidRDefault="00F343BC" w:rsidP="008960B7">
      <w:pPr>
        <w:pStyle w:val="ListParagraph"/>
        <w:numPr>
          <w:ilvl w:val="0"/>
          <w:numId w:val="131"/>
        </w:numPr>
        <w:spacing w:line="360" w:lineRule="auto"/>
        <w:rPr>
          <w:szCs w:val="28"/>
        </w:rPr>
      </w:pPr>
      <w:r w:rsidRPr="006A46BD">
        <w:rPr>
          <w:szCs w:val="28"/>
        </w:rPr>
        <w:lastRenderedPageBreak/>
        <w:t xml:space="preserve">Use case này bắt đầu khi người dùng </w:t>
      </w:r>
      <w:r w:rsidR="00FF3F03" w:rsidRPr="006A46BD">
        <w:rPr>
          <w:szCs w:val="28"/>
        </w:rPr>
        <w:t>truy cập trang chủ</w:t>
      </w:r>
      <w:r w:rsidRPr="006A46BD">
        <w:rPr>
          <w:szCs w:val="28"/>
        </w:rPr>
        <w:t xml:space="preserve">. Hệ thống lấy thông tin </w:t>
      </w:r>
      <w:r w:rsidR="00FF3F03" w:rsidRPr="006A46BD">
        <w:rPr>
          <w:szCs w:val="28"/>
        </w:rPr>
        <w:t>các bài viết gồm: tác giả, nội dung, hình ảnh, bình luận, cảm xúc</w:t>
      </w:r>
      <w:r w:rsidR="00A5621A" w:rsidRPr="006A46BD">
        <w:rPr>
          <w:szCs w:val="28"/>
        </w:rPr>
        <w:t xml:space="preserve"> và hiển thị lên màn hình</w:t>
      </w:r>
      <w:r w:rsidRPr="006A46BD">
        <w:rPr>
          <w:szCs w:val="28"/>
        </w:rPr>
        <w:t>.</w:t>
      </w:r>
    </w:p>
    <w:p w14:paraId="67AFEA40" w14:textId="77777777" w:rsidR="00F343BC" w:rsidRPr="006A46BD" w:rsidRDefault="00F343BC" w:rsidP="008960B7">
      <w:pPr>
        <w:spacing w:line="360" w:lineRule="auto"/>
        <w:ind w:left="1450" w:firstLine="710"/>
        <w:rPr>
          <w:szCs w:val="28"/>
        </w:rPr>
      </w:pPr>
      <w:r w:rsidRPr="006A46BD">
        <w:rPr>
          <w:szCs w:val="28"/>
        </w:rPr>
        <w:t>Use case kết thúc.</w:t>
      </w:r>
    </w:p>
    <w:p w14:paraId="62BA8BF7" w14:textId="5BA57923" w:rsidR="00F343BC" w:rsidRPr="00ED548B" w:rsidRDefault="00F343BC" w:rsidP="00ED548B">
      <w:pPr>
        <w:pStyle w:val="ListParagraph"/>
        <w:numPr>
          <w:ilvl w:val="0"/>
          <w:numId w:val="112"/>
        </w:numPr>
        <w:spacing w:after="29" w:line="360" w:lineRule="auto"/>
        <w:ind w:right="0"/>
        <w:rPr>
          <w:b/>
          <w:i/>
          <w:szCs w:val="28"/>
        </w:rPr>
      </w:pPr>
      <w:r w:rsidRPr="00ED548B">
        <w:rPr>
          <w:b/>
          <w:i/>
          <w:szCs w:val="28"/>
        </w:rPr>
        <w:t xml:space="preserve">Luồng rẽ nhánh </w:t>
      </w:r>
    </w:p>
    <w:p w14:paraId="29986018" w14:textId="77777777" w:rsidR="00F343BC" w:rsidRPr="006A46BD" w:rsidRDefault="00F343BC" w:rsidP="008960B7">
      <w:pPr>
        <w:pStyle w:val="ListParagraph"/>
        <w:numPr>
          <w:ilvl w:val="0"/>
          <w:numId w:val="132"/>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55AB38A2" w14:textId="77777777" w:rsidR="00F343BC" w:rsidRPr="00D7689D" w:rsidRDefault="00F343BC" w:rsidP="00D7689D">
      <w:pPr>
        <w:pStyle w:val="ListParagraph"/>
        <w:numPr>
          <w:ilvl w:val="0"/>
          <w:numId w:val="114"/>
        </w:numPr>
        <w:spacing w:after="53" w:line="360" w:lineRule="auto"/>
        <w:ind w:right="-2"/>
        <w:jc w:val="left"/>
        <w:rPr>
          <w:szCs w:val="28"/>
        </w:rPr>
      </w:pPr>
      <w:r w:rsidRPr="00D7689D">
        <w:rPr>
          <w:b/>
          <w:szCs w:val="28"/>
        </w:rPr>
        <w:t xml:space="preserve">Các yêu cầu đặc biệt </w:t>
      </w:r>
    </w:p>
    <w:p w14:paraId="24A8765F" w14:textId="77777777" w:rsidR="00F343BC" w:rsidRPr="006A46BD" w:rsidRDefault="00F343BC" w:rsidP="008960B7">
      <w:pPr>
        <w:spacing w:after="53" w:line="360" w:lineRule="auto"/>
        <w:ind w:left="360" w:right="-2" w:firstLine="360"/>
        <w:jc w:val="left"/>
        <w:rPr>
          <w:szCs w:val="28"/>
        </w:rPr>
      </w:pPr>
      <w:r w:rsidRPr="006A46BD">
        <w:rPr>
          <w:szCs w:val="28"/>
        </w:rPr>
        <w:t xml:space="preserve">Không có. </w:t>
      </w:r>
    </w:p>
    <w:p w14:paraId="6DD1D3FB" w14:textId="77777777" w:rsidR="00F343BC" w:rsidRPr="00D7689D" w:rsidRDefault="00F343BC" w:rsidP="00D7689D">
      <w:pPr>
        <w:pStyle w:val="ListParagraph"/>
        <w:numPr>
          <w:ilvl w:val="0"/>
          <w:numId w:val="114"/>
        </w:numPr>
        <w:spacing w:after="80" w:line="360" w:lineRule="auto"/>
        <w:ind w:right="5765"/>
        <w:jc w:val="left"/>
        <w:rPr>
          <w:szCs w:val="28"/>
        </w:rPr>
      </w:pPr>
      <w:r w:rsidRPr="00D7689D">
        <w:rPr>
          <w:b/>
          <w:szCs w:val="28"/>
        </w:rPr>
        <w:t xml:space="preserve">Tiền điều kiện </w:t>
      </w:r>
    </w:p>
    <w:p w14:paraId="0F99B982" w14:textId="293CCB73" w:rsidR="00F343BC" w:rsidRPr="006A46BD" w:rsidRDefault="00F343BC" w:rsidP="008960B7">
      <w:pPr>
        <w:spacing w:line="360" w:lineRule="auto"/>
        <w:ind w:left="426" w:firstLine="294"/>
        <w:rPr>
          <w:szCs w:val="28"/>
        </w:rPr>
      </w:pPr>
      <w:r w:rsidRPr="006A46BD">
        <w:rPr>
          <w:szCs w:val="28"/>
        </w:rPr>
        <w:t>Người dùng phải đăng nhập trước đó.</w:t>
      </w:r>
    </w:p>
    <w:p w14:paraId="176E668D" w14:textId="77777777" w:rsidR="00F343BC" w:rsidRPr="00D7689D" w:rsidRDefault="00F343BC" w:rsidP="00D7689D">
      <w:pPr>
        <w:pStyle w:val="ListParagraph"/>
        <w:numPr>
          <w:ilvl w:val="0"/>
          <w:numId w:val="114"/>
        </w:numPr>
        <w:spacing w:after="80" w:line="360" w:lineRule="auto"/>
        <w:ind w:right="5765"/>
        <w:jc w:val="left"/>
        <w:rPr>
          <w:szCs w:val="28"/>
        </w:rPr>
      </w:pPr>
      <w:r w:rsidRPr="00D7689D">
        <w:rPr>
          <w:b/>
          <w:szCs w:val="28"/>
        </w:rPr>
        <w:t xml:space="preserve">Hậu điều kiện </w:t>
      </w:r>
    </w:p>
    <w:p w14:paraId="0160FD27" w14:textId="77777777" w:rsidR="00F343BC" w:rsidRPr="006A46BD" w:rsidRDefault="00F343BC" w:rsidP="008960B7">
      <w:pPr>
        <w:spacing w:after="25" w:line="360" w:lineRule="auto"/>
        <w:ind w:left="-15" w:right="0" w:firstLine="735"/>
        <w:rPr>
          <w:szCs w:val="28"/>
        </w:rPr>
      </w:pPr>
      <w:r w:rsidRPr="006A46BD">
        <w:rPr>
          <w:szCs w:val="28"/>
        </w:rPr>
        <w:t>Không có.</w:t>
      </w:r>
    </w:p>
    <w:p w14:paraId="00DC710D" w14:textId="77777777" w:rsidR="00F343BC" w:rsidRPr="00D7689D" w:rsidRDefault="00F343BC" w:rsidP="00D7689D">
      <w:pPr>
        <w:pStyle w:val="ListParagraph"/>
        <w:numPr>
          <w:ilvl w:val="0"/>
          <w:numId w:val="114"/>
        </w:numPr>
        <w:spacing w:after="80" w:line="360" w:lineRule="auto"/>
        <w:ind w:right="5765"/>
        <w:jc w:val="left"/>
        <w:rPr>
          <w:szCs w:val="28"/>
        </w:rPr>
      </w:pPr>
      <w:r w:rsidRPr="00D7689D">
        <w:rPr>
          <w:b/>
          <w:szCs w:val="28"/>
        </w:rPr>
        <w:t xml:space="preserve">Mở rộng </w:t>
      </w:r>
    </w:p>
    <w:p w14:paraId="2BB31A65" w14:textId="3BB9389E" w:rsidR="00CD0781" w:rsidRPr="00590D75" w:rsidRDefault="00F343BC" w:rsidP="00590D75">
      <w:pPr>
        <w:spacing w:after="80" w:line="360" w:lineRule="auto"/>
        <w:ind w:left="426" w:right="5765" w:firstLine="294"/>
        <w:jc w:val="left"/>
        <w:rPr>
          <w:bCs/>
          <w:szCs w:val="28"/>
        </w:rPr>
      </w:pPr>
      <w:r w:rsidRPr="006A46BD">
        <w:rPr>
          <w:bCs/>
          <w:szCs w:val="28"/>
        </w:rPr>
        <w:t>Không có.</w:t>
      </w:r>
    </w:p>
    <w:p w14:paraId="162A9B47" w14:textId="2F6A56B9" w:rsidR="00213722" w:rsidRPr="00590D75" w:rsidRDefault="00884DA7" w:rsidP="00590D75">
      <w:pPr>
        <w:pStyle w:val="Heading3"/>
        <w:spacing w:line="360" w:lineRule="auto"/>
        <w:rPr>
          <w:rFonts w:cs="Times New Roman"/>
          <w:szCs w:val="28"/>
        </w:rPr>
      </w:pPr>
      <w:bookmarkStart w:id="124" w:name="_Toc167631307"/>
      <w:r w:rsidRPr="006A46BD">
        <w:rPr>
          <w:rFonts w:cs="Times New Roman"/>
          <w:szCs w:val="28"/>
        </w:rPr>
        <w:t>3.4.</w:t>
      </w:r>
      <w:r w:rsidR="00467E41">
        <w:rPr>
          <w:rFonts w:cs="Times New Roman"/>
          <w:szCs w:val="28"/>
        </w:rPr>
        <w:t>9</w:t>
      </w:r>
      <w:r w:rsidRPr="006A46BD">
        <w:rPr>
          <w:rFonts w:eastAsia="Arial" w:cs="Times New Roman"/>
          <w:szCs w:val="28"/>
        </w:rPr>
        <w:t xml:space="preserve"> </w:t>
      </w:r>
      <w:r w:rsidRPr="006A46BD">
        <w:rPr>
          <w:rFonts w:cs="Times New Roman"/>
          <w:szCs w:val="28"/>
        </w:rPr>
        <w:t>Use case “</w:t>
      </w:r>
      <w:r w:rsidR="009D6542" w:rsidRPr="006A46BD">
        <w:rPr>
          <w:rFonts w:cs="Times New Roman"/>
          <w:szCs w:val="28"/>
        </w:rPr>
        <w:t>Quản lý tin nhắn</w:t>
      </w:r>
      <w:r w:rsidRPr="006A46BD">
        <w:rPr>
          <w:rFonts w:cs="Times New Roman"/>
          <w:szCs w:val="28"/>
        </w:rPr>
        <w:t>”</w:t>
      </w:r>
      <w:bookmarkEnd w:id="124"/>
    </w:p>
    <w:p w14:paraId="78EBF5A7" w14:textId="4A1B1374" w:rsidR="00884DA7" w:rsidRPr="006A46BD" w:rsidRDefault="00884DA7" w:rsidP="008960B7">
      <w:pPr>
        <w:pStyle w:val="ListParagraph"/>
        <w:spacing w:line="360" w:lineRule="auto"/>
        <w:rPr>
          <w:szCs w:val="28"/>
        </w:rPr>
      </w:pPr>
      <w:r w:rsidRPr="006A46BD">
        <w:rPr>
          <w:szCs w:val="28"/>
        </w:rPr>
        <w:t>Use case này cho phép người dùng</w:t>
      </w:r>
      <w:r w:rsidR="00806AF5" w:rsidRPr="006A46BD">
        <w:rPr>
          <w:szCs w:val="28"/>
        </w:rPr>
        <w:t xml:space="preserve"> xem,</w:t>
      </w:r>
      <w:r w:rsidRPr="006A46BD">
        <w:rPr>
          <w:szCs w:val="28"/>
        </w:rPr>
        <w:t xml:space="preserve"> </w:t>
      </w:r>
      <w:r w:rsidR="003C12ED" w:rsidRPr="006A46BD">
        <w:rPr>
          <w:szCs w:val="28"/>
        </w:rPr>
        <w:t>gửi hoặc gỡ tin nhắn</w:t>
      </w:r>
      <w:r w:rsidRPr="006A46BD">
        <w:rPr>
          <w:szCs w:val="28"/>
        </w:rPr>
        <w:t>.</w:t>
      </w:r>
    </w:p>
    <w:p w14:paraId="0F3C02EE" w14:textId="77777777" w:rsidR="00884DA7" w:rsidRPr="000F7DB0" w:rsidRDefault="00884DA7" w:rsidP="000F7DB0">
      <w:pPr>
        <w:pStyle w:val="ListParagraph"/>
        <w:numPr>
          <w:ilvl w:val="0"/>
          <w:numId w:val="114"/>
        </w:numPr>
        <w:spacing w:after="3" w:line="360" w:lineRule="auto"/>
        <w:ind w:right="5765"/>
        <w:jc w:val="left"/>
        <w:rPr>
          <w:szCs w:val="28"/>
        </w:rPr>
      </w:pPr>
      <w:r w:rsidRPr="000F7DB0">
        <w:rPr>
          <w:b/>
          <w:szCs w:val="28"/>
        </w:rPr>
        <w:t>Luồng sự kiện</w:t>
      </w:r>
    </w:p>
    <w:p w14:paraId="0C49104C" w14:textId="66B2D533" w:rsidR="00884DA7" w:rsidRPr="000F7DB0" w:rsidRDefault="00884DA7" w:rsidP="000F7DB0">
      <w:pPr>
        <w:pStyle w:val="ListParagraph"/>
        <w:numPr>
          <w:ilvl w:val="0"/>
          <w:numId w:val="112"/>
        </w:numPr>
        <w:spacing w:after="3" w:line="360" w:lineRule="auto"/>
        <w:ind w:right="-2"/>
        <w:jc w:val="left"/>
        <w:rPr>
          <w:szCs w:val="28"/>
        </w:rPr>
      </w:pPr>
      <w:r w:rsidRPr="000F7DB0">
        <w:rPr>
          <w:b/>
          <w:i/>
          <w:szCs w:val="28"/>
        </w:rPr>
        <w:t>Luồng cơ bản</w:t>
      </w:r>
    </w:p>
    <w:p w14:paraId="6A02F10C" w14:textId="0E31D28F" w:rsidR="00884DA7" w:rsidRPr="006A46BD" w:rsidRDefault="00884DA7" w:rsidP="008960B7">
      <w:pPr>
        <w:pStyle w:val="ListParagraph"/>
        <w:numPr>
          <w:ilvl w:val="0"/>
          <w:numId w:val="140"/>
        </w:numPr>
        <w:spacing w:line="360" w:lineRule="auto"/>
        <w:rPr>
          <w:szCs w:val="28"/>
        </w:rPr>
      </w:pPr>
      <w:r w:rsidRPr="006A46BD">
        <w:rPr>
          <w:szCs w:val="28"/>
        </w:rPr>
        <w:t xml:space="preserve">Use case này bắt đầu khi người dùng </w:t>
      </w:r>
      <w:r w:rsidR="00FD14F7" w:rsidRPr="006A46BD">
        <w:rPr>
          <w:szCs w:val="28"/>
        </w:rPr>
        <w:t>click biểu tượng tin nhắn trên thanh header</w:t>
      </w:r>
      <w:r w:rsidRPr="006A46BD">
        <w:rPr>
          <w:szCs w:val="28"/>
        </w:rPr>
        <w:t xml:space="preserve">. </w:t>
      </w:r>
      <w:r w:rsidR="00FD14F7" w:rsidRPr="006A46BD">
        <w:rPr>
          <w:szCs w:val="28"/>
        </w:rPr>
        <w:t>Hệ thống lấy thông tin cuộc trò chuyện của người dùng và hiển thị lên màn hình</w:t>
      </w:r>
      <w:r w:rsidRPr="006A46BD">
        <w:rPr>
          <w:szCs w:val="28"/>
        </w:rPr>
        <w:t>.</w:t>
      </w:r>
    </w:p>
    <w:p w14:paraId="21439546" w14:textId="0C977191" w:rsidR="00FD14F7" w:rsidRPr="006A46BD" w:rsidRDefault="00FD14F7" w:rsidP="008960B7">
      <w:pPr>
        <w:pStyle w:val="ListParagraph"/>
        <w:numPr>
          <w:ilvl w:val="0"/>
          <w:numId w:val="140"/>
        </w:numPr>
        <w:spacing w:line="360" w:lineRule="auto"/>
        <w:rPr>
          <w:szCs w:val="28"/>
        </w:rPr>
      </w:pPr>
      <w:r w:rsidRPr="006A46BD">
        <w:rPr>
          <w:szCs w:val="28"/>
        </w:rPr>
        <w:t>Người dùng chọn cuộc trò chuyện và click vào cuộc trò chuyện. Hệ thống lấy danh sách các tin nhắn của cuộc trò chuyện đó.</w:t>
      </w:r>
    </w:p>
    <w:p w14:paraId="144B8CB0" w14:textId="63241DAA" w:rsidR="00FD14F7" w:rsidRPr="006A46BD" w:rsidRDefault="00FD14F7" w:rsidP="008960B7">
      <w:pPr>
        <w:pStyle w:val="ListParagraph"/>
        <w:numPr>
          <w:ilvl w:val="0"/>
          <w:numId w:val="140"/>
        </w:numPr>
        <w:spacing w:line="360" w:lineRule="auto"/>
        <w:rPr>
          <w:szCs w:val="28"/>
        </w:rPr>
      </w:pPr>
      <w:r w:rsidRPr="006A46BD">
        <w:rPr>
          <w:szCs w:val="28"/>
        </w:rPr>
        <w:t>Gửi tin nhắn:</w:t>
      </w:r>
    </w:p>
    <w:p w14:paraId="4C8D2699" w14:textId="0B8FAC82" w:rsidR="00FD14F7" w:rsidRPr="006A46BD" w:rsidRDefault="00FD14F7" w:rsidP="008960B7">
      <w:pPr>
        <w:pStyle w:val="ListParagraph"/>
        <w:numPr>
          <w:ilvl w:val="1"/>
          <w:numId w:val="140"/>
        </w:numPr>
        <w:spacing w:line="360" w:lineRule="auto"/>
        <w:rPr>
          <w:szCs w:val="28"/>
        </w:rPr>
      </w:pPr>
      <w:r w:rsidRPr="006A46BD">
        <w:rPr>
          <w:szCs w:val="28"/>
        </w:rPr>
        <w:lastRenderedPageBreak/>
        <w:t>Người dùng nhập nội dung tin nhắn vào ô nhập tin nhắn và click gửi. Hệ thông sinh mã tin nhắn mới, thêm tin nhắn vào bảng Message và hiển thị tin nhắn được thêm lên màn hình.</w:t>
      </w:r>
    </w:p>
    <w:p w14:paraId="53625A59" w14:textId="46E0D919" w:rsidR="00DC621D" w:rsidRPr="006A46BD" w:rsidRDefault="00DC621D" w:rsidP="008960B7">
      <w:pPr>
        <w:pStyle w:val="ListParagraph"/>
        <w:numPr>
          <w:ilvl w:val="0"/>
          <w:numId w:val="142"/>
        </w:numPr>
        <w:spacing w:line="360" w:lineRule="auto"/>
        <w:rPr>
          <w:szCs w:val="28"/>
        </w:rPr>
      </w:pPr>
      <w:r w:rsidRPr="006A46BD">
        <w:rPr>
          <w:szCs w:val="28"/>
        </w:rPr>
        <w:t>Gỡ tin nhắn:</w:t>
      </w:r>
    </w:p>
    <w:p w14:paraId="74028E5A" w14:textId="5307D3B7" w:rsidR="00DC621D" w:rsidRPr="006A46BD" w:rsidRDefault="00DC621D" w:rsidP="008960B7">
      <w:pPr>
        <w:pStyle w:val="ListParagraph"/>
        <w:numPr>
          <w:ilvl w:val="3"/>
          <w:numId w:val="142"/>
        </w:numPr>
        <w:spacing w:line="360" w:lineRule="auto"/>
        <w:rPr>
          <w:szCs w:val="28"/>
        </w:rPr>
      </w:pPr>
      <w:r w:rsidRPr="006A46BD">
        <w:rPr>
          <w:szCs w:val="28"/>
        </w:rPr>
        <w:t>Người dùng chọn tin nhắn từ danh sách tin nhắn và click nút ba chấm. Hệ thống hiển thị menu tin nhắn.</w:t>
      </w:r>
    </w:p>
    <w:p w14:paraId="07320F9D" w14:textId="1587214D" w:rsidR="00DC621D" w:rsidRPr="006A46BD" w:rsidRDefault="00DC621D" w:rsidP="008960B7">
      <w:pPr>
        <w:pStyle w:val="ListParagraph"/>
        <w:numPr>
          <w:ilvl w:val="3"/>
          <w:numId w:val="142"/>
        </w:numPr>
        <w:spacing w:line="360" w:lineRule="auto"/>
        <w:rPr>
          <w:szCs w:val="28"/>
        </w:rPr>
      </w:pPr>
      <w:r w:rsidRPr="006A46BD">
        <w:rPr>
          <w:szCs w:val="28"/>
        </w:rPr>
        <w:t>Người dùng click gỡ tin nhắn. Hệ thống hiển thị thông báo xác nhận gỡ.</w:t>
      </w:r>
    </w:p>
    <w:p w14:paraId="5921D4E6" w14:textId="0DF43A4D" w:rsidR="00DC621D" w:rsidRPr="006A46BD" w:rsidRDefault="00DC621D" w:rsidP="008960B7">
      <w:pPr>
        <w:pStyle w:val="ListParagraph"/>
        <w:numPr>
          <w:ilvl w:val="3"/>
          <w:numId w:val="142"/>
        </w:numPr>
        <w:spacing w:line="360" w:lineRule="auto"/>
        <w:rPr>
          <w:szCs w:val="28"/>
        </w:rPr>
      </w:pPr>
      <w:r w:rsidRPr="006A46BD">
        <w:rPr>
          <w:szCs w:val="28"/>
        </w:rPr>
        <w:t>Người dùng click Đồng ý. Hệ thống xóa tin nhắn được chọn trong bảng Message và hiển thị nội dung tin nhắn đã bị xóa.</w:t>
      </w:r>
    </w:p>
    <w:p w14:paraId="0DE65778" w14:textId="77777777" w:rsidR="00884DA7" w:rsidRPr="006A46BD" w:rsidRDefault="00884DA7" w:rsidP="008960B7">
      <w:pPr>
        <w:spacing w:line="360" w:lineRule="auto"/>
        <w:ind w:left="1450" w:firstLine="710"/>
        <w:rPr>
          <w:szCs w:val="28"/>
        </w:rPr>
      </w:pPr>
      <w:r w:rsidRPr="006A46BD">
        <w:rPr>
          <w:szCs w:val="28"/>
        </w:rPr>
        <w:t>Use case kết thúc.</w:t>
      </w:r>
    </w:p>
    <w:p w14:paraId="58B63E9B" w14:textId="2D93BC13" w:rsidR="00884DA7" w:rsidRPr="00CB0339" w:rsidRDefault="00884DA7" w:rsidP="00CB0339">
      <w:pPr>
        <w:pStyle w:val="ListParagraph"/>
        <w:numPr>
          <w:ilvl w:val="0"/>
          <w:numId w:val="112"/>
        </w:numPr>
        <w:spacing w:after="29" w:line="360" w:lineRule="auto"/>
        <w:ind w:right="0"/>
        <w:rPr>
          <w:b/>
          <w:i/>
          <w:szCs w:val="28"/>
        </w:rPr>
      </w:pPr>
      <w:r w:rsidRPr="00CB0339">
        <w:rPr>
          <w:b/>
          <w:i/>
          <w:szCs w:val="28"/>
        </w:rPr>
        <w:t xml:space="preserve">Luồng rẽ nhánh </w:t>
      </w:r>
    </w:p>
    <w:p w14:paraId="628C99FF" w14:textId="77777777" w:rsidR="00884DA7" w:rsidRPr="006A46BD" w:rsidRDefault="00884DA7" w:rsidP="008960B7">
      <w:pPr>
        <w:pStyle w:val="ListParagraph"/>
        <w:numPr>
          <w:ilvl w:val="0"/>
          <w:numId w:val="141"/>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46FCB5BC" w14:textId="77777777" w:rsidR="00884DA7" w:rsidRPr="00CB0339" w:rsidRDefault="00884DA7" w:rsidP="00CB0339">
      <w:pPr>
        <w:pStyle w:val="ListParagraph"/>
        <w:numPr>
          <w:ilvl w:val="0"/>
          <w:numId w:val="114"/>
        </w:numPr>
        <w:spacing w:after="53" w:line="360" w:lineRule="auto"/>
        <w:ind w:right="-2"/>
        <w:jc w:val="left"/>
        <w:rPr>
          <w:szCs w:val="28"/>
        </w:rPr>
      </w:pPr>
      <w:r w:rsidRPr="00CB0339">
        <w:rPr>
          <w:b/>
          <w:szCs w:val="28"/>
        </w:rPr>
        <w:t xml:space="preserve">Các yêu cầu đặc biệt </w:t>
      </w:r>
    </w:p>
    <w:p w14:paraId="67D4CEED" w14:textId="77777777" w:rsidR="00884DA7" w:rsidRPr="006A46BD" w:rsidRDefault="00884DA7" w:rsidP="008960B7">
      <w:pPr>
        <w:spacing w:after="53" w:line="360" w:lineRule="auto"/>
        <w:ind w:left="360" w:right="-2" w:firstLine="360"/>
        <w:jc w:val="left"/>
        <w:rPr>
          <w:szCs w:val="28"/>
        </w:rPr>
      </w:pPr>
      <w:r w:rsidRPr="006A46BD">
        <w:rPr>
          <w:szCs w:val="28"/>
        </w:rPr>
        <w:t xml:space="preserve">Không có. </w:t>
      </w:r>
    </w:p>
    <w:p w14:paraId="6A134DEF" w14:textId="77777777" w:rsidR="00884DA7" w:rsidRPr="00CB0339" w:rsidRDefault="00884DA7" w:rsidP="00CB0339">
      <w:pPr>
        <w:pStyle w:val="ListParagraph"/>
        <w:numPr>
          <w:ilvl w:val="0"/>
          <w:numId w:val="114"/>
        </w:numPr>
        <w:spacing w:after="80" w:line="360" w:lineRule="auto"/>
        <w:ind w:right="5765"/>
        <w:jc w:val="left"/>
        <w:rPr>
          <w:szCs w:val="28"/>
        </w:rPr>
      </w:pPr>
      <w:r w:rsidRPr="00CB0339">
        <w:rPr>
          <w:b/>
          <w:szCs w:val="28"/>
        </w:rPr>
        <w:t xml:space="preserve">Tiền điều kiện </w:t>
      </w:r>
    </w:p>
    <w:p w14:paraId="01A1C2FD" w14:textId="77777777" w:rsidR="00884DA7" w:rsidRPr="006A46BD" w:rsidRDefault="00884DA7" w:rsidP="008960B7">
      <w:pPr>
        <w:spacing w:line="360" w:lineRule="auto"/>
        <w:ind w:left="426" w:firstLine="294"/>
        <w:rPr>
          <w:szCs w:val="28"/>
        </w:rPr>
      </w:pPr>
      <w:r w:rsidRPr="006A46BD">
        <w:rPr>
          <w:szCs w:val="28"/>
        </w:rPr>
        <w:t>Người dùng phải đăng nhập trước đó.</w:t>
      </w:r>
    </w:p>
    <w:p w14:paraId="35C20C5F" w14:textId="77777777" w:rsidR="00884DA7" w:rsidRPr="00CB0339" w:rsidRDefault="00884DA7" w:rsidP="00CB0339">
      <w:pPr>
        <w:pStyle w:val="ListParagraph"/>
        <w:numPr>
          <w:ilvl w:val="0"/>
          <w:numId w:val="114"/>
        </w:numPr>
        <w:spacing w:after="80" w:line="360" w:lineRule="auto"/>
        <w:ind w:right="5765"/>
        <w:jc w:val="left"/>
        <w:rPr>
          <w:szCs w:val="28"/>
        </w:rPr>
      </w:pPr>
      <w:r w:rsidRPr="00CB0339">
        <w:rPr>
          <w:b/>
          <w:szCs w:val="28"/>
        </w:rPr>
        <w:t xml:space="preserve">Hậu điều kiện </w:t>
      </w:r>
    </w:p>
    <w:p w14:paraId="706175A5" w14:textId="77777777" w:rsidR="00884DA7" w:rsidRPr="006A46BD" w:rsidRDefault="00884DA7" w:rsidP="008960B7">
      <w:pPr>
        <w:spacing w:after="25" w:line="360" w:lineRule="auto"/>
        <w:ind w:left="-15" w:right="0" w:firstLine="735"/>
        <w:rPr>
          <w:szCs w:val="28"/>
        </w:rPr>
      </w:pPr>
      <w:r w:rsidRPr="006A46BD">
        <w:rPr>
          <w:szCs w:val="28"/>
        </w:rPr>
        <w:t>Không có.</w:t>
      </w:r>
    </w:p>
    <w:p w14:paraId="65EB3E24" w14:textId="77777777" w:rsidR="00884DA7" w:rsidRPr="00CB0339" w:rsidRDefault="00884DA7" w:rsidP="00CB0339">
      <w:pPr>
        <w:pStyle w:val="ListParagraph"/>
        <w:numPr>
          <w:ilvl w:val="0"/>
          <w:numId w:val="114"/>
        </w:numPr>
        <w:spacing w:after="80" w:line="360" w:lineRule="auto"/>
        <w:ind w:right="5765"/>
        <w:jc w:val="left"/>
        <w:rPr>
          <w:szCs w:val="28"/>
        </w:rPr>
      </w:pPr>
      <w:r w:rsidRPr="00CB0339">
        <w:rPr>
          <w:b/>
          <w:szCs w:val="28"/>
        </w:rPr>
        <w:t xml:space="preserve">Mở rộng </w:t>
      </w:r>
    </w:p>
    <w:p w14:paraId="64F4BA8B" w14:textId="52092540" w:rsidR="008F2C01" w:rsidRPr="00590D75" w:rsidRDefault="00884DA7" w:rsidP="00590D75">
      <w:pPr>
        <w:spacing w:after="80" w:line="360" w:lineRule="auto"/>
        <w:ind w:left="426" w:right="5765" w:firstLine="294"/>
        <w:jc w:val="left"/>
        <w:rPr>
          <w:bCs/>
          <w:szCs w:val="28"/>
        </w:rPr>
      </w:pPr>
      <w:r w:rsidRPr="006A46BD">
        <w:rPr>
          <w:bCs/>
          <w:szCs w:val="28"/>
        </w:rPr>
        <w:t>Không có.</w:t>
      </w:r>
    </w:p>
    <w:p w14:paraId="7D776703" w14:textId="640F913D" w:rsidR="00B43200" w:rsidRPr="00590D75" w:rsidRDefault="004D14D0" w:rsidP="00590D75">
      <w:pPr>
        <w:pStyle w:val="Heading3"/>
        <w:spacing w:line="360" w:lineRule="auto"/>
        <w:rPr>
          <w:rFonts w:cs="Times New Roman"/>
          <w:szCs w:val="28"/>
        </w:rPr>
      </w:pPr>
      <w:bookmarkStart w:id="125" w:name="_Toc167631308"/>
      <w:r w:rsidRPr="006A46BD">
        <w:rPr>
          <w:rFonts w:cs="Times New Roman"/>
          <w:szCs w:val="28"/>
        </w:rPr>
        <w:t>3.4.</w:t>
      </w:r>
      <w:r w:rsidR="00EF2D70" w:rsidRPr="006A46BD">
        <w:rPr>
          <w:rFonts w:cs="Times New Roman"/>
          <w:szCs w:val="28"/>
        </w:rPr>
        <w:t>1</w:t>
      </w:r>
      <w:r w:rsidR="00467E41">
        <w:rPr>
          <w:rFonts w:cs="Times New Roman"/>
          <w:szCs w:val="28"/>
        </w:rPr>
        <w:t>0</w:t>
      </w:r>
      <w:r w:rsidRPr="006A46BD">
        <w:rPr>
          <w:rFonts w:eastAsia="Arial" w:cs="Times New Roman"/>
          <w:szCs w:val="28"/>
        </w:rPr>
        <w:t xml:space="preserve"> </w:t>
      </w:r>
      <w:r w:rsidRPr="006A46BD">
        <w:rPr>
          <w:rFonts w:cs="Times New Roman"/>
          <w:szCs w:val="28"/>
        </w:rPr>
        <w:t>Use case “Quản lý người dùng”</w:t>
      </w:r>
      <w:bookmarkEnd w:id="125"/>
    </w:p>
    <w:p w14:paraId="690D89A9" w14:textId="34844144" w:rsidR="004D14D0" w:rsidRPr="006A46BD" w:rsidRDefault="004D14D0" w:rsidP="008960B7">
      <w:pPr>
        <w:pStyle w:val="ListParagraph"/>
        <w:spacing w:line="360" w:lineRule="auto"/>
        <w:rPr>
          <w:szCs w:val="28"/>
        </w:rPr>
      </w:pPr>
      <w:r w:rsidRPr="006A46BD">
        <w:rPr>
          <w:szCs w:val="28"/>
        </w:rPr>
        <w:t>Use case này cho phép quản trị viên xem hoặc khóa người dùng.</w:t>
      </w:r>
    </w:p>
    <w:p w14:paraId="476707AA" w14:textId="77777777" w:rsidR="004D14D0" w:rsidRPr="00CB0339" w:rsidRDefault="004D14D0" w:rsidP="00CB0339">
      <w:pPr>
        <w:pStyle w:val="ListParagraph"/>
        <w:numPr>
          <w:ilvl w:val="0"/>
          <w:numId w:val="114"/>
        </w:numPr>
        <w:spacing w:after="3" w:line="360" w:lineRule="auto"/>
        <w:ind w:right="5765"/>
        <w:jc w:val="left"/>
        <w:rPr>
          <w:szCs w:val="28"/>
        </w:rPr>
      </w:pPr>
      <w:r w:rsidRPr="00CB0339">
        <w:rPr>
          <w:b/>
          <w:szCs w:val="28"/>
        </w:rPr>
        <w:t>Luồng sự kiện</w:t>
      </w:r>
    </w:p>
    <w:p w14:paraId="569DD47B" w14:textId="5E456B8F" w:rsidR="004D14D0" w:rsidRPr="00CB0339" w:rsidRDefault="004D14D0" w:rsidP="00CB0339">
      <w:pPr>
        <w:pStyle w:val="ListParagraph"/>
        <w:numPr>
          <w:ilvl w:val="0"/>
          <w:numId w:val="112"/>
        </w:numPr>
        <w:spacing w:after="3" w:line="360" w:lineRule="auto"/>
        <w:ind w:right="-2"/>
        <w:jc w:val="left"/>
        <w:rPr>
          <w:szCs w:val="28"/>
        </w:rPr>
      </w:pPr>
      <w:r w:rsidRPr="00CB0339">
        <w:rPr>
          <w:b/>
          <w:i/>
          <w:szCs w:val="28"/>
        </w:rPr>
        <w:lastRenderedPageBreak/>
        <w:t>Luồng cơ bản</w:t>
      </w:r>
    </w:p>
    <w:p w14:paraId="7FED56B6" w14:textId="77620BAC" w:rsidR="004D14D0" w:rsidRPr="006A46BD" w:rsidRDefault="004D14D0" w:rsidP="008960B7">
      <w:pPr>
        <w:pStyle w:val="ListParagraph"/>
        <w:numPr>
          <w:ilvl w:val="0"/>
          <w:numId w:val="143"/>
        </w:numPr>
        <w:spacing w:line="360" w:lineRule="auto"/>
        <w:rPr>
          <w:szCs w:val="28"/>
        </w:rPr>
      </w:pPr>
      <w:r w:rsidRPr="006A46BD">
        <w:rPr>
          <w:szCs w:val="28"/>
        </w:rPr>
        <w:t>Use case này bắt đầu khi quản trị viên click tab User trên menu quản trị. Hệ thống lấy thông tin người dùng gồm: Tên, địa chỉ, email, ngày sinh, giới tính, số lượng bạn bè, bài viết và hiển thị lên màn hình.</w:t>
      </w:r>
    </w:p>
    <w:p w14:paraId="4F2470C3" w14:textId="6DA97D5A" w:rsidR="004D14D0" w:rsidRPr="006A46BD" w:rsidRDefault="008C26E9" w:rsidP="008960B7">
      <w:pPr>
        <w:pStyle w:val="ListParagraph"/>
        <w:numPr>
          <w:ilvl w:val="0"/>
          <w:numId w:val="143"/>
        </w:numPr>
        <w:spacing w:line="360" w:lineRule="auto"/>
        <w:rPr>
          <w:szCs w:val="28"/>
        </w:rPr>
      </w:pPr>
      <w:r w:rsidRPr="006A46BD">
        <w:rPr>
          <w:szCs w:val="28"/>
        </w:rPr>
        <w:t>Quản trị viên chọn người dùng và click nút ba chấm</w:t>
      </w:r>
      <w:r w:rsidR="004D14D0" w:rsidRPr="006A46BD">
        <w:rPr>
          <w:szCs w:val="28"/>
        </w:rPr>
        <w:t>.</w:t>
      </w:r>
      <w:r w:rsidRPr="006A46BD">
        <w:rPr>
          <w:szCs w:val="28"/>
        </w:rPr>
        <w:t xml:space="preserve"> Hệ thống hiển thị menu người dùng.</w:t>
      </w:r>
    </w:p>
    <w:p w14:paraId="5E5C33DA" w14:textId="16866372" w:rsidR="008C26E9" w:rsidRPr="006A46BD" w:rsidRDefault="008C26E9" w:rsidP="008960B7">
      <w:pPr>
        <w:pStyle w:val="ListParagraph"/>
        <w:numPr>
          <w:ilvl w:val="0"/>
          <w:numId w:val="143"/>
        </w:numPr>
        <w:spacing w:line="360" w:lineRule="auto"/>
        <w:rPr>
          <w:szCs w:val="28"/>
        </w:rPr>
      </w:pPr>
      <w:r w:rsidRPr="006A46BD">
        <w:rPr>
          <w:szCs w:val="28"/>
        </w:rPr>
        <w:t>Quản trị viên click Khóa. Hệ thống hiển thị thông tin xác nhận khóa.</w:t>
      </w:r>
    </w:p>
    <w:p w14:paraId="2567F2B3" w14:textId="36A943F4" w:rsidR="008C26E9" w:rsidRPr="006A46BD" w:rsidRDefault="008C26E9" w:rsidP="008960B7">
      <w:pPr>
        <w:pStyle w:val="ListParagraph"/>
        <w:numPr>
          <w:ilvl w:val="0"/>
          <w:numId w:val="143"/>
        </w:numPr>
        <w:spacing w:line="360" w:lineRule="auto"/>
        <w:rPr>
          <w:szCs w:val="28"/>
        </w:rPr>
      </w:pPr>
      <w:r w:rsidRPr="006A46BD">
        <w:rPr>
          <w:szCs w:val="28"/>
        </w:rPr>
        <w:t>Quản trị viên click Đồng ý. Hệ thống khóa tài khoản được chọn và hiển thị lên màn hình.</w:t>
      </w:r>
    </w:p>
    <w:p w14:paraId="56F289A9" w14:textId="77777777" w:rsidR="004D14D0" w:rsidRPr="006A46BD" w:rsidRDefault="004D14D0" w:rsidP="008960B7">
      <w:pPr>
        <w:spacing w:line="360" w:lineRule="auto"/>
        <w:ind w:left="1450" w:firstLine="710"/>
        <w:rPr>
          <w:szCs w:val="28"/>
        </w:rPr>
      </w:pPr>
      <w:r w:rsidRPr="006A46BD">
        <w:rPr>
          <w:szCs w:val="28"/>
        </w:rPr>
        <w:t>Use case kết thúc.</w:t>
      </w:r>
    </w:p>
    <w:p w14:paraId="3197FC5A" w14:textId="60BE7BBE" w:rsidR="004D14D0" w:rsidRPr="00CB0339" w:rsidRDefault="004D14D0" w:rsidP="00CB0339">
      <w:pPr>
        <w:pStyle w:val="ListParagraph"/>
        <w:numPr>
          <w:ilvl w:val="0"/>
          <w:numId w:val="112"/>
        </w:numPr>
        <w:spacing w:after="29" w:line="360" w:lineRule="auto"/>
        <w:ind w:right="0"/>
        <w:rPr>
          <w:b/>
          <w:i/>
          <w:szCs w:val="28"/>
        </w:rPr>
      </w:pPr>
      <w:r w:rsidRPr="00CB0339">
        <w:rPr>
          <w:b/>
          <w:i/>
          <w:szCs w:val="28"/>
        </w:rPr>
        <w:t xml:space="preserve">Luồng rẽ nhánh </w:t>
      </w:r>
    </w:p>
    <w:p w14:paraId="2EB8C803" w14:textId="77777777" w:rsidR="004D14D0" w:rsidRPr="006A46BD" w:rsidRDefault="004D14D0" w:rsidP="008960B7">
      <w:pPr>
        <w:pStyle w:val="ListParagraph"/>
        <w:numPr>
          <w:ilvl w:val="0"/>
          <w:numId w:val="144"/>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01DDE13A" w14:textId="77777777" w:rsidR="004D14D0" w:rsidRPr="00CB0339" w:rsidRDefault="004D14D0" w:rsidP="00CB0339">
      <w:pPr>
        <w:pStyle w:val="ListParagraph"/>
        <w:numPr>
          <w:ilvl w:val="0"/>
          <w:numId w:val="114"/>
        </w:numPr>
        <w:spacing w:after="53" w:line="360" w:lineRule="auto"/>
        <w:ind w:right="-2"/>
        <w:jc w:val="left"/>
        <w:rPr>
          <w:szCs w:val="28"/>
        </w:rPr>
      </w:pPr>
      <w:r w:rsidRPr="00CB0339">
        <w:rPr>
          <w:b/>
          <w:szCs w:val="28"/>
        </w:rPr>
        <w:t xml:space="preserve">Các yêu cầu đặc biệt </w:t>
      </w:r>
    </w:p>
    <w:p w14:paraId="38162225" w14:textId="77777777" w:rsidR="004D14D0" w:rsidRPr="006A46BD" w:rsidRDefault="004D14D0" w:rsidP="008960B7">
      <w:pPr>
        <w:spacing w:after="53" w:line="360" w:lineRule="auto"/>
        <w:ind w:left="360" w:right="-2" w:firstLine="360"/>
        <w:jc w:val="left"/>
        <w:rPr>
          <w:szCs w:val="28"/>
        </w:rPr>
      </w:pPr>
      <w:r w:rsidRPr="006A46BD">
        <w:rPr>
          <w:szCs w:val="28"/>
        </w:rPr>
        <w:t xml:space="preserve">Không có. </w:t>
      </w:r>
    </w:p>
    <w:p w14:paraId="4428C880" w14:textId="77777777" w:rsidR="004D14D0" w:rsidRPr="00CB0339" w:rsidRDefault="004D14D0" w:rsidP="00CB0339">
      <w:pPr>
        <w:pStyle w:val="ListParagraph"/>
        <w:numPr>
          <w:ilvl w:val="0"/>
          <w:numId w:val="114"/>
        </w:numPr>
        <w:spacing w:after="80" w:line="360" w:lineRule="auto"/>
        <w:ind w:right="5765"/>
        <w:jc w:val="left"/>
        <w:rPr>
          <w:szCs w:val="28"/>
        </w:rPr>
      </w:pPr>
      <w:r w:rsidRPr="00CB0339">
        <w:rPr>
          <w:b/>
          <w:szCs w:val="28"/>
        </w:rPr>
        <w:t xml:space="preserve">Tiền điều kiện </w:t>
      </w:r>
    </w:p>
    <w:p w14:paraId="6BA0A5EC" w14:textId="77777777" w:rsidR="004D14D0" w:rsidRPr="006A46BD" w:rsidRDefault="004D14D0" w:rsidP="008960B7">
      <w:pPr>
        <w:spacing w:line="360" w:lineRule="auto"/>
        <w:ind w:left="426" w:firstLine="294"/>
        <w:rPr>
          <w:szCs w:val="28"/>
        </w:rPr>
      </w:pPr>
      <w:r w:rsidRPr="006A46BD">
        <w:rPr>
          <w:szCs w:val="28"/>
        </w:rPr>
        <w:t>Người dùng phải đăng nhập trước đó.</w:t>
      </w:r>
    </w:p>
    <w:p w14:paraId="0E88CA17" w14:textId="13621893" w:rsidR="001E2AE6" w:rsidRPr="006A46BD" w:rsidRDefault="001E2AE6" w:rsidP="008960B7">
      <w:pPr>
        <w:spacing w:line="360" w:lineRule="auto"/>
        <w:ind w:left="426" w:firstLine="294"/>
        <w:rPr>
          <w:szCs w:val="28"/>
        </w:rPr>
      </w:pPr>
      <w:r w:rsidRPr="006A46BD">
        <w:rPr>
          <w:szCs w:val="28"/>
        </w:rPr>
        <w:t>Người dùng phải có quyển quản trị viên.</w:t>
      </w:r>
    </w:p>
    <w:p w14:paraId="0D0A3D42" w14:textId="77777777" w:rsidR="004D14D0" w:rsidRPr="00CB0339" w:rsidRDefault="004D14D0" w:rsidP="00CB0339">
      <w:pPr>
        <w:pStyle w:val="ListParagraph"/>
        <w:numPr>
          <w:ilvl w:val="0"/>
          <w:numId w:val="114"/>
        </w:numPr>
        <w:spacing w:after="80" w:line="360" w:lineRule="auto"/>
        <w:ind w:right="5765"/>
        <w:jc w:val="left"/>
        <w:rPr>
          <w:szCs w:val="28"/>
        </w:rPr>
      </w:pPr>
      <w:r w:rsidRPr="00CB0339">
        <w:rPr>
          <w:b/>
          <w:szCs w:val="28"/>
        </w:rPr>
        <w:t xml:space="preserve">Hậu điều kiện </w:t>
      </w:r>
    </w:p>
    <w:p w14:paraId="5CDCBD74" w14:textId="77777777" w:rsidR="004D14D0" w:rsidRPr="006A46BD" w:rsidRDefault="004D14D0" w:rsidP="008960B7">
      <w:pPr>
        <w:spacing w:after="25" w:line="360" w:lineRule="auto"/>
        <w:ind w:left="-15" w:right="0" w:firstLine="735"/>
        <w:rPr>
          <w:szCs w:val="28"/>
        </w:rPr>
      </w:pPr>
      <w:r w:rsidRPr="006A46BD">
        <w:rPr>
          <w:szCs w:val="28"/>
        </w:rPr>
        <w:t>Không có.</w:t>
      </w:r>
    </w:p>
    <w:p w14:paraId="1B5CF8FD" w14:textId="77777777" w:rsidR="004D14D0" w:rsidRPr="00CB0339" w:rsidRDefault="004D14D0" w:rsidP="00CB0339">
      <w:pPr>
        <w:pStyle w:val="ListParagraph"/>
        <w:numPr>
          <w:ilvl w:val="0"/>
          <w:numId w:val="114"/>
        </w:numPr>
        <w:spacing w:after="80" w:line="360" w:lineRule="auto"/>
        <w:ind w:right="5765"/>
        <w:jc w:val="left"/>
        <w:rPr>
          <w:szCs w:val="28"/>
        </w:rPr>
      </w:pPr>
      <w:r w:rsidRPr="00CB0339">
        <w:rPr>
          <w:b/>
          <w:szCs w:val="28"/>
        </w:rPr>
        <w:t xml:space="preserve">Mở rộng </w:t>
      </w:r>
    </w:p>
    <w:p w14:paraId="32F8E0AA" w14:textId="582875A1" w:rsidR="00DB1E98" w:rsidRPr="00590D75" w:rsidRDefault="004D14D0" w:rsidP="00590D75">
      <w:pPr>
        <w:spacing w:after="80" w:line="360" w:lineRule="auto"/>
        <w:ind w:left="426" w:right="5765" w:firstLine="294"/>
        <w:jc w:val="left"/>
        <w:rPr>
          <w:bCs/>
          <w:szCs w:val="28"/>
        </w:rPr>
      </w:pPr>
      <w:r w:rsidRPr="006A46BD">
        <w:rPr>
          <w:bCs/>
          <w:szCs w:val="28"/>
        </w:rPr>
        <w:t>Không có.</w:t>
      </w:r>
    </w:p>
    <w:p w14:paraId="3A875565" w14:textId="598F6BC8" w:rsidR="00D478F1" w:rsidRPr="00590D75" w:rsidRDefault="001A4055" w:rsidP="00590D75">
      <w:pPr>
        <w:pStyle w:val="Heading3"/>
        <w:spacing w:line="360" w:lineRule="auto"/>
        <w:rPr>
          <w:rFonts w:cs="Times New Roman"/>
          <w:szCs w:val="28"/>
        </w:rPr>
      </w:pPr>
      <w:bookmarkStart w:id="126" w:name="_Toc167631309"/>
      <w:r w:rsidRPr="006A46BD">
        <w:rPr>
          <w:rFonts w:cs="Times New Roman"/>
          <w:szCs w:val="28"/>
        </w:rPr>
        <w:t>3.4.</w:t>
      </w:r>
      <w:r w:rsidR="00467E41">
        <w:rPr>
          <w:rFonts w:cs="Times New Roman"/>
          <w:szCs w:val="28"/>
        </w:rPr>
        <w:t>11</w:t>
      </w:r>
      <w:r w:rsidRPr="006A46BD">
        <w:rPr>
          <w:rFonts w:eastAsia="Arial" w:cs="Times New Roman"/>
          <w:szCs w:val="28"/>
        </w:rPr>
        <w:t xml:space="preserve"> </w:t>
      </w:r>
      <w:r w:rsidRPr="006A46BD">
        <w:rPr>
          <w:rFonts w:cs="Times New Roman"/>
          <w:szCs w:val="28"/>
        </w:rPr>
        <w:t>Use case “Quản lý bài viết”</w:t>
      </w:r>
      <w:bookmarkEnd w:id="126"/>
    </w:p>
    <w:p w14:paraId="3E9B82C3" w14:textId="7DC126CB" w:rsidR="001A4055" w:rsidRPr="006A46BD" w:rsidRDefault="001A4055" w:rsidP="008960B7">
      <w:pPr>
        <w:pStyle w:val="ListParagraph"/>
        <w:spacing w:line="360" w:lineRule="auto"/>
        <w:rPr>
          <w:szCs w:val="28"/>
        </w:rPr>
      </w:pPr>
      <w:r w:rsidRPr="006A46BD">
        <w:rPr>
          <w:szCs w:val="28"/>
        </w:rPr>
        <w:t>Use case này cho phép quản trị viên xem hoặc xóa bài viết.</w:t>
      </w:r>
    </w:p>
    <w:p w14:paraId="6EF445EF" w14:textId="77777777" w:rsidR="001A4055" w:rsidRPr="0096150D" w:rsidRDefault="001A4055" w:rsidP="0096150D">
      <w:pPr>
        <w:pStyle w:val="ListParagraph"/>
        <w:numPr>
          <w:ilvl w:val="0"/>
          <w:numId w:val="114"/>
        </w:numPr>
        <w:spacing w:after="3" w:line="360" w:lineRule="auto"/>
        <w:ind w:right="5765"/>
        <w:jc w:val="left"/>
        <w:rPr>
          <w:szCs w:val="28"/>
        </w:rPr>
      </w:pPr>
      <w:r w:rsidRPr="0096150D">
        <w:rPr>
          <w:b/>
          <w:szCs w:val="28"/>
        </w:rPr>
        <w:t>Luồng sự kiện</w:t>
      </w:r>
    </w:p>
    <w:p w14:paraId="2C2BCC86" w14:textId="1FC12EF1" w:rsidR="001A4055" w:rsidRPr="0096150D" w:rsidRDefault="001A4055" w:rsidP="0096150D">
      <w:pPr>
        <w:pStyle w:val="ListParagraph"/>
        <w:numPr>
          <w:ilvl w:val="0"/>
          <w:numId w:val="112"/>
        </w:numPr>
        <w:spacing w:after="3" w:line="360" w:lineRule="auto"/>
        <w:ind w:right="-2"/>
        <w:jc w:val="left"/>
        <w:rPr>
          <w:szCs w:val="28"/>
        </w:rPr>
      </w:pPr>
      <w:r w:rsidRPr="0096150D">
        <w:rPr>
          <w:b/>
          <w:i/>
          <w:szCs w:val="28"/>
        </w:rPr>
        <w:lastRenderedPageBreak/>
        <w:t>Luồng cơ bản</w:t>
      </w:r>
    </w:p>
    <w:p w14:paraId="2751FD55" w14:textId="59AB5728" w:rsidR="001A4055" w:rsidRPr="006A46BD" w:rsidRDefault="001A4055" w:rsidP="008960B7">
      <w:pPr>
        <w:pStyle w:val="ListParagraph"/>
        <w:numPr>
          <w:ilvl w:val="0"/>
          <w:numId w:val="145"/>
        </w:numPr>
        <w:spacing w:line="360" w:lineRule="auto"/>
        <w:rPr>
          <w:szCs w:val="28"/>
        </w:rPr>
      </w:pPr>
      <w:r w:rsidRPr="006A46BD">
        <w:rPr>
          <w:szCs w:val="28"/>
        </w:rPr>
        <w:t xml:space="preserve">Use case này bắt đầu khi quản trị viên click tab </w:t>
      </w:r>
      <w:r w:rsidR="00270DDE" w:rsidRPr="006A46BD">
        <w:rPr>
          <w:szCs w:val="28"/>
        </w:rPr>
        <w:t>Post</w:t>
      </w:r>
      <w:r w:rsidRPr="006A46BD">
        <w:rPr>
          <w:szCs w:val="28"/>
        </w:rPr>
        <w:t xml:space="preserve"> trên menu quản trị. Hệ thống lấy thông tin người dùng gồm: </w:t>
      </w:r>
      <w:r w:rsidR="00C26CBE" w:rsidRPr="006A46BD">
        <w:rPr>
          <w:szCs w:val="28"/>
        </w:rPr>
        <w:t>nội dung, tác giả, ngày tạo, bình luận</w:t>
      </w:r>
      <w:r w:rsidRPr="006A46BD">
        <w:rPr>
          <w:szCs w:val="28"/>
        </w:rPr>
        <w:t xml:space="preserve"> và hiển thị lên màn hình.</w:t>
      </w:r>
    </w:p>
    <w:p w14:paraId="0F7078C1" w14:textId="6BA34A56" w:rsidR="001A4055" w:rsidRPr="006A46BD" w:rsidRDefault="001A4055" w:rsidP="008960B7">
      <w:pPr>
        <w:pStyle w:val="ListParagraph"/>
        <w:numPr>
          <w:ilvl w:val="0"/>
          <w:numId w:val="145"/>
        </w:numPr>
        <w:spacing w:line="360" w:lineRule="auto"/>
        <w:rPr>
          <w:szCs w:val="28"/>
        </w:rPr>
      </w:pPr>
      <w:r w:rsidRPr="006A46BD">
        <w:rPr>
          <w:szCs w:val="28"/>
        </w:rPr>
        <w:t xml:space="preserve">Quản trị viên chọn người dùng và click nút ba chấm. Hệ thống hiển thị menu </w:t>
      </w:r>
      <w:r w:rsidR="00346623" w:rsidRPr="006A46BD">
        <w:rPr>
          <w:szCs w:val="28"/>
        </w:rPr>
        <w:t>thao tác</w:t>
      </w:r>
      <w:r w:rsidRPr="006A46BD">
        <w:rPr>
          <w:szCs w:val="28"/>
        </w:rPr>
        <w:t>.</w:t>
      </w:r>
    </w:p>
    <w:p w14:paraId="68D5338A" w14:textId="663C29DF" w:rsidR="001A4055" w:rsidRPr="006A46BD" w:rsidRDefault="001A4055" w:rsidP="008960B7">
      <w:pPr>
        <w:pStyle w:val="ListParagraph"/>
        <w:numPr>
          <w:ilvl w:val="0"/>
          <w:numId w:val="145"/>
        </w:numPr>
        <w:spacing w:line="360" w:lineRule="auto"/>
        <w:rPr>
          <w:szCs w:val="28"/>
        </w:rPr>
      </w:pPr>
      <w:r w:rsidRPr="006A46BD">
        <w:rPr>
          <w:szCs w:val="28"/>
        </w:rPr>
        <w:t xml:space="preserve">Quản trị viên click </w:t>
      </w:r>
      <w:r w:rsidR="00085A1B" w:rsidRPr="006A46BD">
        <w:rPr>
          <w:szCs w:val="28"/>
        </w:rPr>
        <w:t>Xóa</w:t>
      </w:r>
      <w:r w:rsidRPr="006A46BD">
        <w:rPr>
          <w:szCs w:val="28"/>
        </w:rPr>
        <w:t xml:space="preserve">. Hệ thống hiển thị thông tin xác nhận </w:t>
      </w:r>
      <w:r w:rsidR="00085A1B" w:rsidRPr="006A46BD">
        <w:rPr>
          <w:szCs w:val="28"/>
        </w:rPr>
        <w:t>xóa bài viết</w:t>
      </w:r>
      <w:r w:rsidRPr="006A46BD">
        <w:rPr>
          <w:szCs w:val="28"/>
        </w:rPr>
        <w:t>.</w:t>
      </w:r>
    </w:p>
    <w:p w14:paraId="56273483" w14:textId="6BB3739E" w:rsidR="001A4055" w:rsidRPr="006A46BD" w:rsidRDefault="001A4055" w:rsidP="008960B7">
      <w:pPr>
        <w:pStyle w:val="ListParagraph"/>
        <w:numPr>
          <w:ilvl w:val="0"/>
          <w:numId w:val="145"/>
        </w:numPr>
        <w:spacing w:line="360" w:lineRule="auto"/>
        <w:rPr>
          <w:szCs w:val="28"/>
        </w:rPr>
      </w:pPr>
      <w:r w:rsidRPr="006A46BD">
        <w:rPr>
          <w:szCs w:val="28"/>
        </w:rPr>
        <w:t xml:space="preserve">Quản trị viên click Đồng ý. Hệ thống </w:t>
      </w:r>
      <w:r w:rsidR="006B0711" w:rsidRPr="006A46BD">
        <w:rPr>
          <w:szCs w:val="28"/>
        </w:rPr>
        <w:t>xóa bài viết</w:t>
      </w:r>
      <w:r w:rsidRPr="006A46BD">
        <w:rPr>
          <w:szCs w:val="28"/>
        </w:rPr>
        <w:t xml:space="preserve"> được chọn và hiển thị lên màn hình.</w:t>
      </w:r>
    </w:p>
    <w:p w14:paraId="39165756" w14:textId="77777777" w:rsidR="001A4055" w:rsidRPr="006A46BD" w:rsidRDefault="001A4055" w:rsidP="008960B7">
      <w:pPr>
        <w:spacing w:line="360" w:lineRule="auto"/>
        <w:ind w:left="1450" w:firstLine="710"/>
        <w:rPr>
          <w:szCs w:val="28"/>
        </w:rPr>
      </w:pPr>
      <w:r w:rsidRPr="006A46BD">
        <w:rPr>
          <w:szCs w:val="28"/>
        </w:rPr>
        <w:t>Use case kết thúc.</w:t>
      </w:r>
    </w:p>
    <w:p w14:paraId="29215E9A" w14:textId="00EA24EF" w:rsidR="001A4055" w:rsidRPr="0096150D" w:rsidRDefault="001A4055" w:rsidP="0096150D">
      <w:pPr>
        <w:pStyle w:val="ListParagraph"/>
        <w:numPr>
          <w:ilvl w:val="0"/>
          <w:numId w:val="112"/>
        </w:numPr>
        <w:spacing w:after="29" w:line="360" w:lineRule="auto"/>
        <w:ind w:right="0"/>
        <w:rPr>
          <w:b/>
          <w:i/>
          <w:szCs w:val="28"/>
        </w:rPr>
      </w:pPr>
      <w:r w:rsidRPr="0096150D">
        <w:rPr>
          <w:b/>
          <w:i/>
          <w:szCs w:val="28"/>
        </w:rPr>
        <w:t xml:space="preserve">Luồng rẽ nhánh </w:t>
      </w:r>
    </w:p>
    <w:p w14:paraId="0037040E" w14:textId="77777777" w:rsidR="001A4055" w:rsidRPr="006A46BD" w:rsidRDefault="001A4055" w:rsidP="008960B7">
      <w:pPr>
        <w:pStyle w:val="ListParagraph"/>
        <w:numPr>
          <w:ilvl w:val="0"/>
          <w:numId w:val="146"/>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59A332D9" w14:textId="77777777" w:rsidR="001A4055" w:rsidRPr="0096150D" w:rsidRDefault="001A4055" w:rsidP="0096150D">
      <w:pPr>
        <w:pStyle w:val="ListParagraph"/>
        <w:numPr>
          <w:ilvl w:val="0"/>
          <w:numId w:val="114"/>
        </w:numPr>
        <w:spacing w:after="53" w:line="360" w:lineRule="auto"/>
        <w:ind w:right="-2"/>
        <w:jc w:val="left"/>
        <w:rPr>
          <w:szCs w:val="28"/>
        </w:rPr>
      </w:pPr>
      <w:r w:rsidRPr="0096150D">
        <w:rPr>
          <w:b/>
          <w:szCs w:val="28"/>
        </w:rPr>
        <w:t xml:space="preserve">Các yêu cầu đặc biệt </w:t>
      </w:r>
    </w:p>
    <w:p w14:paraId="64E29DA7" w14:textId="77777777" w:rsidR="001A4055" w:rsidRPr="006A46BD" w:rsidRDefault="001A4055" w:rsidP="008960B7">
      <w:pPr>
        <w:spacing w:after="53" w:line="360" w:lineRule="auto"/>
        <w:ind w:left="360" w:right="-2" w:firstLine="360"/>
        <w:jc w:val="left"/>
        <w:rPr>
          <w:szCs w:val="28"/>
        </w:rPr>
      </w:pPr>
      <w:r w:rsidRPr="006A46BD">
        <w:rPr>
          <w:szCs w:val="28"/>
        </w:rPr>
        <w:t xml:space="preserve">Không có. </w:t>
      </w:r>
    </w:p>
    <w:p w14:paraId="64C6EA54" w14:textId="77777777" w:rsidR="001A4055" w:rsidRPr="0096150D" w:rsidRDefault="001A4055" w:rsidP="0096150D">
      <w:pPr>
        <w:pStyle w:val="ListParagraph"/>
        <w:numPr>
          <w:ilvl w:val="0"/>
          <w:numId w:val="114"/>
        </w:numPr>
        <w:spacing w:after="80" w:line="360" w:lineRule="auto"/>
        <w:ind w:right="5765"/>
        <w:jc w:val="left"/>
        <w:rPr>
          <w:szCs w:val="28"/>
        </w:rPr>
      </w:pPr>
      <w:r w:rsidRPr="0096150D">
        <w:rPr>
          <w:b/>
          <w:szCs w:val="28"/>
        </w:rPr>
        <w:t xml:space="preserve">Tiền điều kiện </w:t>
      </w:r>
    </w:p>
    <w:p w14:paraId="3E18907A" w14:textId="77777777" w:rsidR="001A4055" w:rsidRPr="006A46BD" w:rsidRDefault="001A4055" w:rsidP="008960B7">
      <w:pPr>
        <w:spacing w:line="360" w:lineRule="auto"/>
        <w:ind w:left="426" w:firstLine="294"/>
        <w:rPr>
          <w:szCs w:val="28"/>
        </w:rPr>
      </w:pPr>
      <w:r w:rsidRPr="006A46BD">
        <w:rPr>
          <w:szCs w:val="28"/>
        </w:rPr>
        <w:t>Người dùng phải đăng nhập trước đó.</w:t>
      </w:r>
    </w:p>
    <w:p w14:paraId="4F6B6ABE" w14:textId="77777777" w:rsidR="001A4055" w:rsidRPr="006A46BD" w:rsidRDefault="001A4055" w:rsidP="008960B7">
      <w:pPr>
        <w:spacing w:line="360" w:lineRule="auto"/>
        <w:ind w:left="426" w:firstLine="294"/>
        <w:rPr>
          <w:szCs w:val="28"/>
        </w:rPr>
      </w:pPr>
      <w:r w:rsidRPr="006A46BD">
        <w:rPr>
          <w:szCs w:val="28"/>
        </w:rPr>
        <w:t>Người dùng phải có quyển quản trị viên.</w:t>
      </w:r>
    </w:p>
    <w:p w14:paraId="66EACD5E" w14:textId="77777777" w:rsidR="001A4055" w:rsidRPr="0096150D" w:rsidRDefault="001A4055" w:rsidP="0096150D">
      <w:pPr>
        <w:pStyle w:val="ListParagraph"/>
        <w:numPr>
          <w:ilvl w:val="0"/>
          <w:numId w:val="114"/>
        </w:numPr>
        <w:spacing w:after="80" w:line="360" w:lineRule="auto"/>
        <w:ind w:right="5765"/>
        <w:jc w:val="left"/>
        <w:rPr>
          <w:szCs w:val="28"/>
        </w:rPr>
      </w:pPr>
      <w:r w:rsidRPr="0096150D">
        <w:rPr>
          <w:b/>
          <w:szCs w:val="28"/>
        </w:rPr>
        <w:t xml:space="preserve">Hậu điều kiện </w:t>
      </w:r>
    </w:p>
    <w:p w14:paraId="58D580E3" w14:textId="77777777" w:rsidR="001A4055" w:rsidRPr="006A46BD" w:rsidRDefault="001A4055" w:rsidP="008960B7">
      <w:pPr>
        <w:spacing w:after="25" w:line="360" w:lineRule="auto"/>
        <w:ind w:left="-15" w:right="0" w:firstLine="735"/>
        <w:rPr>
          <w:szCs w:val="28"/>
        </w:rPr>
      </w:pPr>
      <w:r w:rsidRPr="006A46BD">
        <w:rPr>
          <w:szCs w:val="28"/>
        </w:rPr>
        <w:t>Không có.</w:t>
      </w:r>
    </w:p>
    <w:p w14:paraId="11BE7A55" w14:textId="77777777" w:rsidR="001A4055" w:rsidRPr="0096150D" w:rsidRDefault="001A4055" w:rsidP="0096150D">
      <w:pPr>
        <w:pStyle w:val="ListParagraph"/>
        <w:numPr>
          <w:ilvl w:val="0"/>
          <w:numId w:val="114"/>
        </w:numPr>
        <w:spacing w:after="80" w:line="360" w:lineRule="auto"/>
        <w:ind w:right="5765"/>
        <w:jc w:val="left"/>
        <w:rPr>
          <w:szCs w:val="28"/>
        </w:rPr>
      </w:pPr>
      <w:r w:rsidRPr="0096150D">
        <w:rPr>
          <w:b/>
          <w:szCs w:val="28"/>
        </w:rPr>
        <w:t xml:space="preserve">Mở rộng </w:t>
      </w:r>
    </w:p>
    <w:p w14:paraId="20093888" w14:textId="6624F3B2" w:rsidR="00C957E9" w:rsidRPr="00590D75" w:rsidRDefault="001A4055" w:rsidP="00590D75">
      <w:pPr>
        <w:spacing w:after="80" w:line="360" w:lineRule="auto"/>
        <w:ind w:left="426" w:right="5765" w:firstLine="294"/>
        <w:jc w:val="left"/>
        <w:rPr>
          <w:bCs/>
          <w:szCs w:val="28"/>
        </w:rPr>
      </w:pPr>
      <w:r w:rsidRPr="006A46BD">
        <w:rPr>
          <w:bCs/>
          <w:szCs w:val="28"/>
        </w:rPr>
        <w:t>Không có.</w:t>
      </w:r>
    </w:p>
    <w:p w14:paraId="3915A51E" w14:textId="5FE10ADF" w:rsidR="003D2DCC" w:rsidRPr="007F5EE6" w:rsidRDefault="007F12AD" w:rsidP="007F5EE6">
      <w:pPr>
        <w:pStyle w:val="Heading3"/>
        <w:spacing w:line="360" w:lineRule="auto"/>
        <w:rPr>
          <w:rFonts w:cs="Times New Roman"/>
          <w:szCs w:val="28"/>
        </w:rPr>
      </w:pPr>
      <w:bookmarkStart w:id="127" w:name="_Toc167631310"/>
      <w:r w:rsidRPr="006A46BD">
        <w:rPr>
          <w:rFonts w:cs="Times New Roman"/>
          <w:szCs w:val="28"/>
        </w:rPr>
        <w:t>3.4.</w:t>
      </w:r>
      <w:r w:rsidR="002970FD" w:rsidRPr="006A46BD">
        <w:rPr>
          <w:rFonts w:cs="Times New Roman"/>
          <w:szCs w:val="28"/>
        </w:rPr>
        <w:t>1</w:t>
      </w:r>
      <w:r w:rsidR="00467E41">
        <w:rPr>
          <w:rFonts w:cs="Times New Roman"/>
          <w:szCs w:val="28"/>
        </w:rPr>
        <w:t>2</w:t>
      </w:r>
      <w:r w:rsidRPr="006A46BD">
        <w:rPr>
          <w:rFonts w:eastAsia="Arial" w:cs="Times New Roman"/>
          <w:szCs w:val="28"/>
        </w:rPr>
        <w:t xml:space="preserve"> </w:t>
      </w:r>
      <w:r w:rsidRPr="006A46BD">
        <w:rPr>
          <w:rFonts w:cs="Times New Roman"/>
          <w:szCs w:val="28"/>
        </w:rPr>
        <w:t>Use case “Quản lý nhóm”</w:t>
      </w:r>
      <w:bookmarkEnd w:id="127"/>
    </w:p>
    <w:p w14:paraId="280B5A99" w14:textId="617FB6DF" w:rsidR="007F12AD" w:rsidRPr="006A46BD" w:rsidRDefault="007F12AD" w:rsidP="008960B7">
      <w:pPr>
        <w:pStyle w:val="ListParagraph"/>
        <w:spacing w:line="360" w:lineRule="auto"/>
        <w:rPr>
          <w:szCs w:val="28"/>
        </w:rPr>
      </w:pPr>
      <w:r w:rsidRPr="006A46BD">
        <w:rPr>
          <w:szCs w:val="28"/>
        </w:rPr>
        <w:t xml:space="preserve">Use case này cho phép quản trị viên xem hoặc </w:t>
      </w:r>
      <w:r w:rsidR="00AA6B43" w:rsidRPr="006A46BD">
        <w:rPr>
          <w:szCs w:val="28"/>
        </w:rPr>
        <w:t>xóa nhóm</w:t>
      </w:r>
      <w:r w:rsidRPr="006A46BD">
        <w:rPr>
          <w:szCs w:val="28"/>
        </w:rPr>
        <w:t>.</w:t>
      </w:r>
    </w:p>
    <w:p w14:paraId="569F54A1" w14:textId="77777777" w:rsidR="007F12AD" w:rsidRPr="008C5D34" w:rsidRDefault="007F12AD" w:rsidP="008C5D34">
      <w:pPr>
        <w:pStyle w:val="ListParagraph"/>
        <w:numPr>
          <w:ilvl w:val="0"/>
          <w:numId w:val="114"/>
        </w:numPr>
        <w:spacing w:after="3" w:line="360" w:lineRule="auto"/>
        <w:ind w:right="5765"/>
        <w:jc w:val="left"/>
        <w:rPr>
          <w:szCs w:val="28"/>
        </w:rPr>
      </w:pPr>
      <w:r w:rsidRPr="008C5D34">
        <w:rPr>
          <w:b/>
          <w:szCs w:val="28"/>
        </w:rPr>
        <w:t>Luồng sự kiện</w:t>
      </w:r>
    </w:p>
    <w:p w14:paraId="397E9568" w14:textId="2CBE7B8B" w:rsidR="007F12AD" w:rsidRPr="008C5D34" w:rsidRDefault="007F12AD" w:rsidP="008C5D34">
      <w:pPr>
        <w:pStyle w:val="ListParagraph"/>
        <w:numPr>
          <w:ilvl w:val="0"/>
          <w:numId w:val="112"/>
        </w:numPr>
        <w:spacing w:after="3" w:line="360" w:lineRule="auto"/>
        <w:ind w:right="-2"/>
        <w:jc w:val="left"/>
        <w:rPr>
          <w:szCs w:val="28"/>
        </w:rPr>
      </w:pPr>
      <w:r w:rsidRPr="008C5D34">
        <w:rPr>
          <w:b/>
          <w:i/>
          <w:szCs w:val="28"/>
        </w:rPr>
        <w:t>Luồng cơ bản</w:t>
      </w:r>
    </w:p>
    <w:p w14:paraId="4836865B" w14:textId="42A79F22" w:rsidR="007F12AD" w:rsidRPr="006A46BD" w:rsidRDefault="007F12AD" w:rsidP="008960B7">
      <w:pPr>
        <w:pStyle w:val="ListParagraph"/>
        <w:numPr>
          <w:ilvl w:val="0"/>
          <w:numId w:val="147"/>
        </w:numPr>
        <w:spacing w:line="360" w:lineRule="auto"/>
        <w:rPr>
          <w:szCs w:val="28"/>
        </w:rPr>
      </w:pPr>
      <w:r w:rsidRPr="006A46BD">
        <w:rPr>
          <w:szCs w:val="28"/>
        </w:rPr>
        <w:lastRenderedPageBreak/>
        <w:t xml:space="preserve">Use case này bắt đầu khi quản trị viên click tab </w:t>
      </w:r>
      <w:r w:rsidR="00E12846" w:rsidRPr="006A46BD">
        <w:rPr>
          <w:szCs w:val="28"/>
        </w:rPr>
        <w:t>Group</w:t>
      </w:r>
      <w:r w:rsidRPr="006A46BD">
        <w:rPr>
          <w:szCs w:val="28"/>
        </w:rPr>
        <w:t xml:space="preserve"> trên menu quản trị. Hệ thống lấy thông tin người dùng gồm: </w:t>
      </w:r>
      <w:r w:rsidR="00A52489" w:rsidRPr="006A46BD">
        <w:rPr>
          <w:szCs w:val="28"/>
        </w:rPr>
        <w:t>tên, mô tả, loại nhóm, số lượng thành viên, số lượng bài viết</w:t>
      </w:r>
      <w:r w:rsidRPr="006A46BD">
        <w:rPr>
          <w:szCs w:val="28"/>
        </w:rPr>
        <w:t xml:space="preserve"> và hiển thị lên màn hình.</w:t>
      </w:r>
    </w:p>
    <w:p w14:paraId="6ECD2726" w14:textId="4DB0AF3B" w:rsidR="007F12AD" w:rsidRPr="006A46BD" w:rsidRDefault="007F12AD" w:rsidP="008960B7">
      <w:pPr>
        <w:pStyle w:val="ListParagraph"/>
        <w:numPr>
          <w:ilvl w:val="0"/>
          <w:numId w:val="147"/>
        </w:numPr>
        <w:spacing w:line="360" w:lineRule="auto"/>
        <w:rPr>
          <w:szCs w:val="28"/>
        </w:rPr>
      </w:pPr>
      <w:r w:rsidRPr="006A46BD">
        <w:rPr>
          <w:szCs w:val="28"/>
        </w:rPr>
        <w:t xml:space="preserve">Quản trị viên chọn người dùng và click nút ba chấm. Hệ thống hiển thị menu </w:t>
      </w:r>
      <w:r w:rsidR="00346623" w:rsidRPr="006A46BD">
        <w:rPr>
          <w:szCs w:val="28"/>
        </w:rPr>
        <w:t>thao tác</w:t>
      </w:r>
      <w:r w:rsidRPr="006A46BD">
        <w:rPr>
          <w:szCs w:val="28"/>
        </w:rPr>
        <w:t>.</w:t>
      </w:r>
    </w:p>
    <w:p w14:paraId="4F63D1B1" w14:textId="4EF9D750" w:rsidR="007F12AD" w:rsidRPr="006A46BD" w:rsidRDefault="007F12AD" w:rsidP="008960B7">
      <w:pPr>
        <w:pStyle w:val="ListParagraph"/>
        <w:numPr>
          <w:ilvl w:val="0"/>
          <w:numId w:val="147"/>
        </w:numPr>
        <w:spacing w:line="360" w:lineRule="auto"/>
        <w:rPr>
          <w:szCs w:val="28"/>
        </w:rPr>
      </w:pPr>
      <w:r w:rsidRPr="006A46BD">
        <w:rPr>
          <w:szCs w:val="28"/>
        </w:rPr>
        <w:t xml:space="preserve">Quản trị viên click </w:t>
      </w:r>
      <w:r w:rsidR="00346623" w:rsidRPr="006A46BD">
        <w:rPr>
          <w:szCs w:val="28"/>
        </w:rPr>
        <w:t>Xóa</w:t>
      </w:r>
      <w:r w:rsidRPr="006A46BD">
        <w:rPr>
          <w:szCs w:val="28"/>
        </w:rPr>
        <w:t xml:space="preserve">. Hệ thống hiển thị thông tin xác nhận </w:t>
      </w:r>
      <w:r w:rsidR="00346623" w:rsidRPr="006A46BD">
        <w:rPr>
          <w:szCs w:val="28"/>
        </w:rPr>
        <w:t>Xóa</w:t>
      </w:r>
      <w:r w:rsidRPr="006A46BD">
        <w:rPr>
          <w:szCs w:val="28"/>
        </w:rPr>
        <w:t>.</w:t>
      </w:r>
    </w:p>
    <w:p w14:paraId="43705AED" w14:textId="79592D83" w:rsidR="007F12AD" w:rsidRPr="006A46BD" w:rsidRDefault="007F12AD" w:rsidP="008960B7">
      <w:pPr>
        <w:pStyle w:val="ListParagraph"/>
        <w:numPr>
          <w:ilvl w:val="0"/>
          <w:numId w:val="147"/>
        </w:numPr>
        <w:spacing w:line="360" w:lineRule="auto"/>
        <w:rPr>
          <w:szCs w:val="28"/>
        </w:rPr>
      </w:pPr>
      <w:r w:rsidRPr="006A46BD">
        <w:rPr>
          <w:szCs w:val="28"/>
        </w:rPr>
        <w:t xml:space="preserve">Quản trị viên click Đồng ý. Hệ thống </w:t>
      </w:r>
      <w:r w:rsidR="00346623" w:rsidRPr="006A46BD">
        <w:rPr>
          <w:szCs w:val="28"/>
        </w:rPr>
        <w:t>xóa nhóm</w:t>
      </w:r>
      <w:r w:rsidRPr="006A46BD">
        <w:rPr>
          <w:szCs w:val="28"/>
        </w:rPr>
        <w:t xml:space="preserve"> được chọn và hiển thị lên màn hình.</w:t>
      </w:r>
    </w:p>
    <w:p w14:paraId="485D17F4" w14:textId="77777777" w:rsidR="007F12AD" w:rsidRPr="006A46BD" w:rsidRDefault="007F12AD" w:rsidP="008960B7">
      <w:pPr>
        <w:spacing w:line="360" w:lineRule="auto"/>
        <w:ind w:left="1450" w:firstLine="710"/>
        <w:rPr>
          <w:szCs w:val="28"/>
        </w:rPr>
      </w:pPr>
      <w:r w:rsidRPr="006A46BD">
        <w:rPr>
          <w:szCs w:val="28"/>
        </w:rPr>
        <w:t>Use case kết thúc.</w:t>
      </w:r>
    </w:p>
    <w:p w14:paraId="366CCE06" w14:textId="486730F6" w:rsidR="007F12AD" w:rsidRPr="008C5D34" w:rsidRDefault="007F12AD" w:rsidP="008C5D34">
      <w:pPr>
        <w:pStyle w:val="ListParagraph"/>
        <w:numPr>
          <w:ilvl w:val="0"/>
          <w:numId w:val="112"/>
        </w:numPr>
        <w:spacing w:after="29" w:line="360" w:lineRule="auto"/>
        <w:ind w:right="0"/>
        <w:rPr>
          <w:b/>
          <w:i/>
          <w:szCs w:val="28"/>
        </w:rPr>
      </w:pPr>
      <w:r w:rsidRPr="008C5D34">
        <w:rPr>
          <w:b/>
          <w:i/>
          <w:szCs w:val="28"/>
        </w:rPr>
        <w:t xml:space="preserve">Luồng rẽ nhánh </w:t>
      </w:r>
    </w:p>
    <w:p w14:paraId="0728829E" w14:textId="77777777" w:rsidR="007F12AD" w:rsidRPr="006A46BD" w:rsidRDefault="007F12AD" w:rsidP="008960B7">
      <w:pPr>
        <w:pStyle w:val="ListParagraph"/>
        <w:numPr>
          <w:ilvl w:val="0"/>
          <w:numId w:val="148"/>
        </w:numPr>
        <w:spacing w:after="29" w:line="360" w:lineRule="auto"/>
        <w:ind w:right="0"/>
        <w:rPr>
          <w:szCs w:val="28"/>
        </w:rPr>
      </w:pPr>
      <w:r w:rsidRPr="006A46BD">
        <w:rPr>
          <w:szCs w:val="28"/>
        </w:rPr>
        <w:t>Tại bất kỳ thời điểm nào trong quá trình thực hiện use case nếu không kết nối với cơ sở dữ liệu thì hệ thống sẽ hiển thị một thông báo lỗi và use case kết thúc.</w:t>
      </w:r>
    </w:p>
    <w:p w14:paraId="382790FC" w14:textId="77777777" w:rsidR="007F12AD" w:rsidRPr="008C5D34" w:rsidRDefault="007F12AD" w:rsidP="008C5D34">
      <w:pPr>
        <w:pStyle w:val="ListParagraph"/>
        <w:numPr>
          <w:ilvl w:val="0"/>
          <w:numId w:val="114"/>
        </w:numPr>
        <w:spacing w:after="53" w:line="360" w:lineRule="auto"/>
        <w:ind w:right="-2"/>
        <w:jc w:val="left"/>
        <w:rPr>
          <w:szCs w:val="28"/>
        </w:rPr>
      </w:pPr>
      <w:r w:rsidRPr="008C5D34">
        <w:rPr>
          <w:b/>
          <w:szCs w:val="28"/>
        </w:rPr>
        <w:t xml:space="preserve">Các yêu cầu đặc biệt </w:t>
      </w:r>
    </w:p>
    <w:p w14:paraId="60F1E61E" w14:textId="77777777" w:rsidR="007F12AD" w:rsidRPr="006A46BD" w:rsidRDefault="007F12AD" w:rsidP="008960B7">
      <w:pPr>
        <w:spacing w:after="53" w:line="360" w:lineRule="auto"/>
        <w:ind w:left="360" w:right="-2" w:firstLine="360"/>
        <w:jc w:val="left"/>
        <w:rPr>
          <w:szCs w:val="28"/>
        </w:rPr>
      </w:pPr>
      <w:r w:rsidRPr="006A46BD">
        <w:rPr>
          <w:szCs w:val="28"/>
        </w:rPr>
        <w:t xml:space="preserve">Không có. </w:t>
      </w:r>
    </w:p>
    <w:p w14:paraId="3B15ED2F" w14:textId="77777777" w:rsidR="007F12AD" w:rsidRPr="008C5D34" w:rsidRDefault="007F12AD" w:rsidP="008C5D34">
      <w:pPr>
        <w:pStyle w:val="ListParagraph"/>
        <w:numPr>
          <w:ilvl w:val="0"/>
          <w:numId w:val="114"/>
        </w:numPr>
        <w:spacing w:after="80" w:line="360" w:lineRule="auto"/>
        <w:ind w:right="5765"/>
        <w:jc w:val="left"/>
        <w:rPr>
          <w:szCs w:val="28"/>
        </w:rPr>
      </w:pPr>
      <w:r w:rsidRPr="008C5D34">
        <w:rPr>
          <w:b/>
          <w:szCs w:val="28"/>
        </w:rPr>
        <w:t xml:space="preserve">Tiền điều kiện </w:t>
      </w:r>
    </w:p>
    <w:p w14:paraId="5338E736" w14:textId="77777777" w:rsidR="007F12AD" w:rsidRPr="006A46BD" w:rsidRDefault="007F12AD" w:rsidP="008960B7">
      <w:pPr>
        <w:spacing w:line="360" w:lineRule="auto"/>
        <w:ind w:left="426" w:firstLine="294"/>
        <w:rPr>
          <w:szCs w:val="28"/>
        </w:rPr>
      </w:pPr>
      <w:r w:rsidRPr="006A46BD">
        <w:rPr>
          <w:szCs w:val="28"/>
        </w:rPr>
        <w:t>Người dùng phải đăng nhập trước đó.</w:t>
      </w:r>
    </w:p>
    <w:p w14:paraId="490AD2DD" w14:textId="77777777" w:rsidR="007F12AD" w:rsidRPr="006A46BD" w:rsidRDefault="007F12AD" w:rsidP="008960B7">
      <w:pPr>
        <w:spacing w:line="360" w:lineRule="auto"/>
        <w:ind w:left="426" w:firstLine="294"/>
        <w:rPr>
          <w:szCs w:val="28"/>
        </w:rPr>
      </w:pPr>
      <w:r w:rsidRPr="006A46BD">
        <w:rPr>
          <w:szCs w:val="28"/>
        </w:rPr>
        <w:t>Người dùng phải có quyển quản trị viên.</w:t>
      </w:r>
    </w:p>
    <w:p w14:paraId="3F4856BB" w14:textId="77777777" w:rsidR="007F12AD" w:rsidRPr="008C5D34" w:rsidRDefault="007F12AD" w:rsidP="008C5D34">
      <w:pPr>
        <w:pStyle w:val="ListParagraph"/>
        <w:numPr>
          <w:ilvl w:val="0"/>
          <w:numId w:val="114"/>
        </w:numPr>
        <w:spacing w:after="80" w:line="360" w:lineRule="auto"/>
        <w:ind w:right="5765"/>
        <w:jc w:val="left"/>
        <w:rPr>
          <w:szCs w:val="28"/>
        </w:rPr>
      </w:pPr>
      <w:r w:rsidRPr="008C5D34">
        <w:rPr>
          <w:b/>
          <w:szCs w:val="28"/>
        </w:rPr>
        <w:t xml:space="preserve">Hậu điều kiện </w:t>
      </w:r>
    </w:p>
    <w:p w14:paraId="553413BB" w14:textId="77777777" w:rsidR="007F12AD" w:rsidRPr="006A46BD" w:rsidRDefault="007F12AD" w:rsidP="008960B7">
      <w:pPr>
        <w:spacing w:after="25" w:line="360" w:lineRule="auto"/>
        <w:ind w:left="-15" w:right="0" w:firstLine="735"/>
        <w:rPr>
          <w:szCs w:val="28"/>
        </w:rPr>
      </w:pPr>
      <w:r w:rsidRPr="006A46BD">
        <w:rPr>
          <w:szCs w:val="28"/>
        </w:rPr>
        <w:t>Không có.</w:t>
      </w:r>
    </w:p>
    <w:p w14:paraId="49E5D7EE" w14:textId="77777777" w:rsidR="007F12AD" w:rsidRPr="008C5D34" w:rsidRDefault="007F12AD" w:rsidP="008C5D34">
      <w:pPr>
        <w:pStyle w:val="ListParagraph"/>
        <w:numPr>
          <w:ilvl w:val="0"/>
          <w:numId w:val="114"/>
        </w:numPr>
        <w:spacing w:after="80" w:line="360" w:lineRule="auto"/>
        <w:ind w:right="5765"/>
        <w:jc w:val="left"/>
        <w:rPr>
          <w:szCs w:val="28"/>
        </w:rPr>
      </w:pPr>
      <w:r w:rsidRPr="008C5D34">
        <w:rPr>
          <w:b/>
          <w:szCs w:val="28"/>
        </w:rPr>
        <w:t xml:space="preserve">Mở rộng </w:t>
      </w:r>
    </w:p>
    <w:p w14:paraId="62107538" w14:textId="45EA8A1A" w:rsidR="002970FD" w:rsidRDefault="007F12AD" w:rsidP="000712ED">
      <w:pPr>
        <w:spacing w:after="80" w:line="360" w:lineRule="auto"/>
        <w:ind w:left="426" w:right="5765" w:firstLine="294"/>
        <w:jc w:val="left"/>
        <w:rPr>
          <w:bCs/>
          <w:szCs w:val="28"/>
        </w:rPr>
      </w:pPr>
      <w:r w:rsidRPr="006A46BD">
        <w:rPr>
          <w:bCs/>
          <w:szCs w:val="28"/>
        </w:rPr>
        <w:t>Không có.</w:t>
      </w:r>
    </w:p>
    <w:p w14:paraId="10641A52" w14:textId="0BBFF8EE" w:rsidR="00467E41" w:rsidRDefault="00467E41" w:rsidP="00467E41">
      <w:pPr>
        <w:pStyle w:val="Heading2"/>
      </w:pPr>
      <w:bookmarkStart w:id="128" w:name="_Toc167010195"/>
      <w:bookmarkStart w:id="129" w:name="_Toc167631311"/>
      <w:r>
        <w:t>3.5. Phân tích Use case</w:t>
      </w:r>
      <w:bookmarkEnd w:id="128"/>
      <w:bookmarkEnd w:id="129"/>
    </w:p>
    <w:p w14:paraId="6B528464" w14:textId="77777777" w:rsidR="00467E41" w:rsidRDefault="00467E41" w:rsidP="00467E41">
      <w:pPr>
        <w:pStyle w:val="Heading3"/>
      </w:pPr>
      <w:bookmarkStart w:id="130" w:name="_Toc167010196"/>
      <w:bookmarkStart w:id="131" w:name="_Toc167631312"/>
      <w:r>
        <w:t>3.5.1 Use case “Đăng nhập”</w:t>
      </w:r>
      <w:bookmarkEnd w:id="130"/>
      <w:bookmarkEnd w:id="131"/>
    </w:p>
    <w:p w14:paraId="57ADF0E7" w14:textId="77777777" w:rsidR="00467E41" w:rsidRPr="00785B77" w:rsidRDefault="00467E41" w:rsidP="00467E41">
      <w:r>
        <w:t>Biểu đồ trình tự:</w:t>
      </w:r>
    </w:p>
    <w:p w14:paraId="46FFC26E" w14:textId="77777777" w:rsidR="00467E41" w:rsidRDefault="00467E41" w:rsidP="00A50D5C">
      <w:pPr>
        <w:keepNext/>
        <w:jc w:val="center"/>
      </w:pPr>
      <w:r w:rsidRPr="00785B77">
        <w:rPr>
          <w:noProof/>
        </w:rPr>
        <w:lastRenderedPageBreak/>
        <w:drawing>
          <wp:inline distT="0" distB="0" distL="0" distR="0" wp14:anchorId="51D3C396" wp14:editId="444C48B7">
            <wp:extent cx="4315624" cy="2241550"/>
            <wp:effectExtent l="19050" t="19050" r="27940" b="25400"/>
            <wp:docPr id="97223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012" cy="2250581"/>
                    </a:xfrm>
                    <a:prstGeom prst="rect">
                      <a:avLst/>
                    </a:prstGeom>
                    <a:noFill/>
                    <a:ln>
                      <a:solidFill>
                        <a:schemeClr val="tx1"/>
                      </a:solidFill>
                    </a:ln>
                  </pic:spPr>
                </pic:pic>
              </a:graphicData>
            </a:graphic>
          </wp:inline>
        </w:drawing>
      </w:r>
    </w:p>
    <w:p w14:paraId="5CD2E11B" w14:textId="31B95B51" w:rsidR="00467E41" w:rsidRDefault="00467E41" w:rsidP="00467E41">
      <w:pPr>
        <w:pStyle w:val="Caption"/>
      </w:pPr>
      <w:bookmarkStart w:id="132" w:name="_Toc167011022"/>
      <w:bookmarkStart w:id="133" w:name="_Toc167628531"/>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4</w:t>
      </w:r>
      <w:r w:rsidR="00AB302C">
        <w:fldChar w:fldCharType="end"/>
      </w:r>
      <w:r>
        <w:t xml:space="preserve"> Biểu đồ trình tự use case Đăng nhập</w:t>
      </w:r>
      <w:bookmarkEnd w:id="132"/>
      <w:bookmarkEnd w:id="133"/>
    </w:p>
    <w:p w14:paraId="6BDBF73C" w14:textId="77777777" w:rsidR="00B51BC6" w:rsidRDefault="00467E41" w:rsidP="00467E41">
      <w:pPr>
        <w:keepNext/>
        <w:jc w:val="left"/>
      </w:pPr>
      <w:r>
        <w:t xml:space="preserve">Biểu đồ lớp: </w:t>
      </w:r>
    </w:p>
    <w:p w14:paraId="2112BF46" w14:textId="0ED1E228" w:rsidR="00467E41" w:rsidRDefault="004914E5" w:rsidP="004914E5">
      <w:pPr>
        <w:keepNext/>
      </w:pPr>
      <w:r w:rsidRPr="004914E5">
        <w:rPr>
          <w:noProof/>
        </w:rPr>
        <w:drawing>
          <wp:inline distT="0" distB="0" distL="0" distR="0" wp14:anchorId="280CD555" wp14:editId="0C816AD1">
            <wp:extent cx="5579745" cy="4638675"/>
            <wp:effectExtent l="19050" t="19050" r="20955" b="28575"/>
            <wp:docPr id="67988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638675"/>
                    </a:xfrm>
                    <a:prstGeom prst="rect">
                      <a:avLst/>
                    </a:prstGeom>
                    <a:noFill/>
                    <a:ln>
                      <a:solidFill>
                        <a:schemeClr val="tx1"/>
                      </a:solidFill>
                    </a:ln>
                  </pic:spPr>
                </pic:pic>
              </a:graphicData>
            </a:graphic>
          </wp:inline>
        </w:drawing>
      </w:r>
    </w:p>
    <w:p w14:paraId="67409A92" w14:textId="5F18B632" w:rsidR="00467E41" w:rsidRDefault="00467E41" w:rsidP="00467E41">
      <w:pPr>
        <w:pStyle w:val="Caption"/>
      </w:pPr>
      <w:bookmarkStart w:id="134" w:name="_Toc167011023"/>
      <w:bookmarkStart w:id="135" w:name="_Toc167628532"/>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5</w:t>
      </w:r>
      <w:r w:rsidR="00AB302C">
        <w:fldChar w:fldCharType="end"/>
      </w:r>
      <w:r>
        <w:t xml:space="preserve"> Biểu đồ lớp use case Đăng nhập</w:t>
      </w:r>
      <w:bookmarkEnd w:id="134"/>
      <w:bookmarkEnd w:id="135"/>
      <w:r>
        <w:t xml:space="preserve"> </w:t>
      </w:r>
    </w:p>
    <w:p w14:paraId="667A46F1" w14:textId="77777777" w:rsidR="00467E41" w:rsidRDefault="00467E41" w:rsidP="00467E41">
      <w:pPr>
        <w:pStyle w:val="Heading3"/>
      </w:pPr>
      <w:bookmarkStart w:id="136" w:name="_Toc167010197"/>
      <w:bookmarkStart w:id="137" w:name="_Toc167631313"/>
      <w:r>
        <w:t>3.5.2 Use case “Đăng ký”</w:t>
      </w:r>
      <w:bookmarkEnd w:id="136"/>
      <w:bookmarkEnd w:id="137"/>
    </w:p>
    <w:p w14:paraId="7C008575" w14:textId="77777777" w:rsidR="00467E41" w:rsidRDefault="00467E41" w:rsidP="00467E41">
      <w:r>
        <w:t>Biểu đồ trình tự:</w:t>
      </w:r>
    </w:p>
    <w:p w14:paraId="3B0CC7A6" w14:textId="77777777" w:rsidR="00467E41" w:rsidRDefault="00467E41" w:rsidP="00467E41">
      <w:pPr>
        <w:keepNext/>
        <w:jc w:val="center"/>
      </w:pPr>
      <w:r w:rsidRPr="0062606F">
        <w:rPr>
          <w:noProof/>
        </w:rPr>
        <w:lastRenderedPageBreak/>
        <w:drawing>
          <wp:inline distT="0" distB="0" distL="0" distR="0" wp14:anchorId="2B3B32C8" wp14:editId="4C8C56D5">
            <wp:extent cx="4152900" cy="2074323"/>
            <wp:effectExtent l="19050" t="19050" r="19050" b="21590"/>
            <wp:docPr id="36750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8951" cy="2077346"/>
                    </a:xfrm>
                    <a:prstGeom prst="rect">
                      <a:avLst/>
                    </a:prstGeom>
                    <a:noFill/>
                    <a:ln>
                      <a:solidFill>
                        <a:schemeClr val="tx1"/>
                      </a:solidFill>
                    </a:ln>
                  </pic:spPr>
                </pic:pic>
              </a:graphicData>
            </a:graphic>
          </wp:inline>
        </w:drawing>
      </w:r>
    </w:p>
    <w:p w14:paraId="745405BE" w14:textId="2FDC4548" w:rsidR="00467E41" w:rsidRDefault="00467E41" w:rsidP="00467E41">
      <w:pPr>
        <w:pStyle w:val="Caption"/>
      </w:pPr>
      <w:bookmarkStart w:id="138" w:name="_Toc167011025"/>
      <w:bookmarkStart w:id="139" w:name="_Toc167628533"/>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6</w:t>
      </w:r>
      <w:r w:rsidR="00AB302C">
        <w:fldChar w:fldCharType="end"/>
      </w:r>
      <w:r>
        <w:t xml:space="preserve"> Biểu đồ trình tự use case Đăng ký</w:t>
      </w:r>
      <w:bookmarkEnd w:id="138"/>
      <w:bookmarkEnd w:id="139"/>
    </w:p>
    <w:p w14:paraId="566D2D14" w14:textId="77777777" w:rsidR="00467E41" w:rsidRDefault="00467E41" w:rsidP="00467E41">
      <w:r>
        <w:t>Biểu đồ lớp:</w:t>
      </w:r>
    </w:p>
    <w:p w14:paraId="35673733" w14:textId="4A4468B2" w:rsidR="00467E41" w:rsidRDefault="008A1FB4" w:rsidP="00467E41">
      <w:pPr>
        <w:keepNext/>
        <w:jc w:val="center"/>
      </w:pPr>
      <w:r w:rsidRPr="008A1FB4">
        <w:rPr>
          <w:noProof/>
        </w:rPr>
        <w:drawing>
          <wp:inline distT="0" distB="0" distL="0" distR="0" wp14:anchorId="1E4AA71A" wp14:editId="2AA04D56">
            <wp:extent cx="5579745" cy="4831080"/>
            <wp:effectExtent l="19050" t="19050" r="20955" b="26670"/>
            <wp:docPr id="458334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831080"/>
                    </a:xfrm>
                    <a:prstGeom prst="rect">
                      <a:avLst/>
                    </a:prstGeom>
                    <a:noFill/>
                    <a:ln>
                      <a:solidFill>
                        <a:schemeClr val="tx1"/>
                      </a:solidFill>
                    </a:ln>
                  </pic:spPr>
                </pic:pic>
              </a:graphicData>
            </a:graphic>
          </wp:inline>
        </w:drawing>
      </w:r>
    </w:p>
    <w:p w14:paraId="53BD7EAF" w14:textId="279DC979" w:rsidR="00467E41" w:rsidRDefault="00467E41" w:rsidP="00467E41">
      <w:pPr>
        <w:pStyle w:val="Caption"/>
      </w:pPr>
      <w:bookmarkStart w:id="140" w:name="_Toc167011026"/>
      <w:bookmarkStart w:id="141" w:name="_Toc167628534"/>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7</w:t>
      </w:r>
      <w:r w:rsidR="00AB302C">
        <w:fldChar w:fldCharType="end"/>
      </w:r>
      <w:r>
        <w:t xml:space="preserve"> Biểu đồ lớp use case Đăng ký</w:t>
      </w:r>
      <w:bookmarkEnd w:id="140"/>
      <w:bookmarkEnd w:id="141"/>
    </w:p>
    <w:p w14:paraId="3B34F1B7" w14:textId="77777777" w:rsidR="00467E41" w:rsidRDefault="00467E41" w:rsidP="00467E41">
      <w:pPr>
        <w:pStyle w:val="Heading3"/>
      </w:pPr>
      <w:bookmarkStart w:id="142" w:name="_Toc167010198"/>
      <w:bookmarkStart w:id="143" w:name="_Toc167631314"/>
      <w:r>
        <w:t>3.5.3 Use case “Tìm kiếm”</w:t>
      </w:r>
      <w:bookmarkEnd w:id="142"/>
      <w:bookmarkEnd w:id="143"/>
    </w:p>
    <w:p w14:paraId="7929C741" w14:textId="77777777" w:rsidR="00467E41" w:rsidRDefault="00467E41" w:rsidP="00467E41">
      <w:r>
        <w:t>Biểu đồ trình tự:</w:t>
      </w:r>
    </w:p>
    <w:p w14:paraId="52CDF748" w14:textId="77777777" w:rsidR="00467E41" w:rsidRDefault="00467E41" w:rsidP="00182811">
      <w:pPr>
        <w:keepNext/>
        <w:jc w:val="center"/>
      </w:pPr>
      <w:r w:rsidRPr="00740649">
        <w:rPr>
          <w:noProof/>
        </w:rPr>
        <w:lastRenderedPageBreak/>
        <w:drawing>
          <wp:inline distT="0" distB="0" distL="0" distR="0" wp14:anchorId="504A4144" wp14:editId="463AA407">
            <wp:extent cx="4778282" cy="1790700"/>
            <wp:effectExtent l="19050" t="19050" r="22860" b="19050"/>
            <wp:docPr id="949674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4930" cy="1800687"/>
                    </a:xfrm>
                    <a:prstGeom prst="rect">
                      <a:avLst/>
                    </a:prstGeom>
                    <a:noFill/>
                    <a:ln>
                      <a:solidFill>
                        <a:schemeClr val="tx1"/>
                      </a:solidFill>
                    </a:ln>
                  </pic:spPr>
                </pic:pic>
              </a:graphicData>
            </a:graphic>
          </wp:inline>
        </w:drawing>
      </w:r>
    </w:p>
    <w:p w14:paraId="429469EF" w14:textId="5909762A" w:rsidR="00467E41" w:rsidRDefault="00467E41" w:rsidP="00467E41">
      <w:pPr>
        <w:pStyle w:val="Caption"/>
      </w:pPr>
      <w:bookmarkStart w:id="144" w:name="_Toc167011028"/>
      <w:bookmarkStart w:id="145" w:name="_Toc167628535"/>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8</w:t>
      </w:r>
      <w:r w:rsidR="00AB302C">
        <w:fldChar w:fldCharType="end"/>
      </w:r>
      <w:r>
        <w:t xml:space="preserve"> Biểu đồ trình tự use case Tìm kiếm</w:t>
      </w:r>
      <w:bookmarkEnd w:id="144"/>
      <w:bookmarkEnd w:id="145"/>
    </w:p>
    <w:p w14:paraId="52B0DB6D" w14:textId="77777777" w:rsidR="00467E41" w:rsidRDefault="00467E41" w:rsidP="00467E41">
      <w:r>
        <w:t>Biểu đồ lớp:</w:t>
      </w:r>
    </w:p>
    <w:p w14:paraId="65DECA20" w14:textId="6368C765" w:rsidR="00467E41" w:rsidRDefault="008A1FB4" w:rsidP="0033070F">
      <w:pPr>
        <w:keepNext/>
        <w:jc w:val="center"/>
      </w:pPr>
      <w:r w:rsidRPr="008A1FB4">
        <w:rPr>
          <w:noProof/>
        </w:rPr>
        <w:drawing>
          <wp:inline distT="0" distB="0" distL="0" distR="0" wp14:anchorId="09D6D686" wp14:editId="4F27BC41">
            <wp:extent cx="4159332" cy="4721199"/>
            <wp:effectExtent l="19050" t="19050" r="12700" b="22860"/>
            <wp:docPr id="319035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168" cy="4724418"/>
                    </a:xfrm>
                    <a:prstGeom prst="rect">
                      <a:avLst/>
                    </a:prstGeom>
                    <a:noFill/>
                    <a:ln>
                      <a:solidFill>
                        <a:schemeClr val="tx1"/>
                      </a:solidFill>
                    </a:ln>
                  </pic:spPr>
                </pic:pic>
              </a:graphicData>
            </a:graphic>
          </wp:inline>
        </w:drawing>
      </w:r>
    </w:p>
    <w:p w14:paraId="2EFD0C30" w14:textId="3EDB42F7" w:rsidR="00467E41" w:rsidRDefault="00467E41" w:rsidP="00467E41">
      <w:pPr>
        <w:pStyle w:val="Caption"/>
      </w:pPr>
      <w:bookmarkStart w:id="146" w:name="_Toc167011029"/>
      <w:bookmarkStart w:id="147" w:name="_Toc167628536"/>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9</w:t>
      </w:r>
      <w:r w:rsidR="00AB302C">
        <w:fldChar w:fldCharType="end"/>
      </w:r>
      <w:r>
        <w:t xml:space="preserve"> Biểu đồ lớp use case Tìm kiếm</w:t>
      </w:r>
      <w:bookmarkEnd w:id="146"/>
      <w:bookmarkEnd w:id="147"/>
    </w:p>
    <w:p w14:paraId="3EDD4819" w14:textId="77777777" w:rsidR="00467E41" w:rsidRDefault="00467E41" w:rsidP="00467E41">
      <w:pPr>
        <w:pStyle w:val="Heading3"/>
      </w:pPr>
      <w:bookmarkStart w:id="148" w:name="_Toc167010199"/>
      <w:bookmarkStart w:id="149" w:name="_Toc167631315"/>
      <w:r>
        <w:t>3.5.4 Use case “Xem thông tin cá nhân”:</w:t>
      </w:r>
      <w:bookmarkEnd w:id="148"/>
      <w:bookmarkEnd w:id="149"/>
    </w:p>
    <w:p w14:paraId="4A23B96E" w14:textId="77777777" w:rsidR="00467E41" w:rsidRDefault="00467E41" w:rsidP="00467E41">
      <w:r>
        <w:t>Biểu đồ trình tự:</w:t>
      </w:r>
    </w:p>
    <w:p w14:paraId="578D7C56" w14:textId="77777777" w:rsidR="00467E41" w:rsidRDefault="00467E41" w:rsidP="00467E41">
      <w:pPr>
        <w:keepNext/>
        <w:jc w:val="center"/>
      </w:pPr>
      <w:r w:rsidRPr="00CE73DB">
        <w:rPr>
          <w:noProof/>
        </w:rPr>
        <w:lastRenderedPageBreak/>
        <w:drawing>
          <wp:inline distT="0" distB="0" distL="0" distR="0" wp14:anchorId="27202475" wp14:editId="0BFB137B">
            <wp:extent cx="4305300" cy="1661463"/>
            <wp:effectExtent l="19050" t="19050" r="19050" b="15240"/>
            <wp:docPr id="1933427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5607" cy="1665441"/>
                    </a:xfrm>
                    <a:prstGeom prst="rect">
                      <a:avLst/>
                    </a:prstGeom>
                    <a:noFill/>
                    <a:ln>
                      <a:solidFill>
                        <a:schemeClr val="tx1"/>
                      </a:solidFill>
                    </a:ln>
                  </pic:spPr>
                </pic:pic>
              </a:graphicData>
            </a:graphic>
          </wp:inline>
        </w:drawing>
      </w:r>
    </w:p>
    <w:p w14:paraId="69E7E51A" w14:textId="526160AB" w:rsidR="00467E41" w:rsidRPr="00CE73DB" w:rsidRDefault="00467E41" w:rsidP="00467E41">
      <w:pPr>
        <w:pStyle w:val="Caption"/>
      </w:pPr>
      <w:bookmarkStart w:id="150" w:name="_Toc167011031"/>
      <w:bookmarkStart w:id="151" w:name="_Toc167628537"/>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10</w:t>
      </w:r>
      <w:r w:rsidR="00AB302C">
        <w:fldChar w:fldCharType="end"/>
      </w:r>
      <w:r>
        <w:t xml:space="preserve"> Biểu đồ trình tự use case Xem thông tin cá nhân</w:t>
      </w:r>
      <w:bookmarkEnd w:id="150"/>
      <w:bookmarkEnd w:id="151"/>
    </w:p>
    <w:p w14:paraId="004D0BF0" w14:textId="77777777" w:rsidR="00467E41" w:rsidRDefault="00467E41" w:rsidP="00467E41">
      <w:r>
        <w:t>Biểu đồ lớp:</w:t>
      </w:r>
    </w:p>
    <w:p w14:paraId="26CFA279" w14:textId="0FBDFF3D" w:rsidR="00467E41" w:rsidRDefault="00B66EBC" w:rsidP="00B66EBC">
      <w:pPr>
        <w:keepNext/>
        <w:jc w:val="center"/>
      </w:pPr>
      <w:r w:rsidRPr="00B66EBC">
        <w:rPr>
          <w:noProof/>
        </w:rPr>
        <w:drawing>
          <wp:inline distT="0" distB="0" distL="0" distR="0" wp14:anchorId="56323439" wp14:editId="654599BD">
            <wp:extent cx="5175226" cy="4506163"/>
            <wp:effectExtent l="19050" t="19050" r="26035" b="27940"/>
            <wp:docPr id="374205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9118" cy="4509552"/>
                    </a:xfrm>
                    <a:prstGeom prst="rect">
                      <a:avLst/>
                    </a:prstGeom>
                    <a:noFill/>
                    <a:ln>
                      <a:solidFill>
                        <a:schemeClr val="tx1"/>
                      </a:solidFill>
                    </a:ln>
                  </pic:spPr>
                </pic:pic>
              </a:graphicData>
            </a:graphic>
          </wp:inline>
        </w:drawing>
      </w:r>
    </w:p>
    <w:p w14:paraId="0698BCDA" w14:textId="26343895" w:rsidR="00467E41" w:rsidRDefault="00467E41" w:rsidP="00467E41">
      <w:pPr>
        <w:pStyle w:val="Caption"/>
      </w:pPr>
      <w:bookmarkStart w:id="152" w:name="_Toc167011032"/>
      <w:bookmarkStart w:id="153" w:name="_Toc167628538"/>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11</w:t>
      </w:r>
      <w:r w:rsidR="00AB302C">
        <w:fldChar w:fldCharType="end"/>
      </w:r>
      <w:r>
        <w:t xml:space="preserve"> Biểu đồ lớp use case Xem thông tin cá nhân</w:t>
      </w:r>
      <w:bookmarkEnd w:id="152"/>
      <w:bookmarkEnd w:id="153"/>
    </w:p>
    <w:p w14:paraId="18139C69" w14:textId="6F140813" w:rsidR="00467E41" w:rsidRDefault="00467E41" w:rsidP="00467E41">
      <w:pPr>
        <w:pStyle w:val="Heading3"/>
      </w:pPr>
      <w:bookmarkStart w:id="154" w:name="_Toc167010202"/>
      <w:bookmarkStart w:id="155" w:name="_Toc167631316"/>
      <w:r>
        <w:t>3.5.</w:t>
      </w:r>
      <w:r w:rsidR="00191C1A">
        <w:t>5</w:t>
      </w:r>
      <w:r>
        <w:t xml:space="preserve"> Use case “Qu</w:t>
      </w:r>
      <w:r w:rsidR="00C3517B">
        <w:t>ả</w:t>
      </w:r>
      <w:r>
        <w:t>n lý bài viết cá nhân”</w:t>
      </w:r>
      <w:bookmarkEnd w:id="154"/>
      <w:bookmarkEnd w:id="155"/>
    </w:p>
    <w:p w14:paraId="4364242A" w14:textId="77777777" w:rsidR="00467E41" w:rsidRDefault="00467E41" w:rsidP="00467E41">
      <w:r>
        <w:t>Biểu đồ trình tự:</w:t>
      </w:r>
    </w:p>
    <w:p w14:paraId="73CC25B0" w14:textId="77777777" w:rsidR="00467E41" w:rsidRDefault="00467E41" w:rsidP="00467E41">
      <w:pPr>
        <w:keepNext/>
        <w:jc w:val="center"/>
      </w:pPr>
      <w:r w:rsidRPr="006758B8">
        <w:rPr>
          <w:noProof/>
        </w:rPr>
        <w:lastRenderedPageBreak/>
        <w:drawing>
          <wp:inline distT="0" distB="0" distL="0" distR="0" wp14:anchorId="78FB2012" wp14:editId="3784A8B0">
            <wp:extent cx="4862969" cy="6337300"/>
            <wp:effectExtent l="19050" t="19050" r="13970" b="25400"/>
            <wp:docPr id="818481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3938" cy="6338563"/>
                    </a:xfrm>
                    <a:prstGeom prst="rect">
                      <a:avLst/>
                    </a:prstGeom>
                    <a:noFill/>
                    <a:ln>
                      <a:solidFill>
                        <a:schemeClr val="tx1"/>
                      </a:solidFill>
                    </a:ln>
                  </pic:spPr>
                </pic:pic>
              </a:graphicData>
            </a:graphic>
          </wp:inline>
        </w:drawing>
      </w:r>
    </w:p>
    <w:p w14:paraId="79CEC73F" w14:textId="0534E09C" w:rsidR="00467E41" w:rsidRDefault="00467E41" w:rsidP="00467E41">
      <w:pPr>
        <w:pStyle w:val="Caption"/>
      </w:pPr>
      <w:bookmarkStart w:id="156" w:name="_Toc167011040"/>
      <w:bookmarkStart w:id="157" w:name="_Toc167628539"/>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12</w:t>
      </w:r>
      <w:r w:rsidR="00AB302C">
        <w:fldChar w:fldCharType="end"/>
      </w:r>
      <w:r>
        <w:t xml:space="preserve"> Biểu đồ trình tự use case Quản lý bài viết cá nhân</w:t>
      </w:r>
      <w:bookmarkEnd w:id="156"/>
      <w:bookmarkEnd w:id="157"/>
    </w:p>
    <w:p w14:paraId="0CBEB4E6" w14:textId="77777777" w:rsidR="00467E41" w:rsidRDefault="00467E41" w:rsidP="00467E41">
      <w:r>
        <w:t>Biểu đồ lớp:</w:t>
      </w:r>
    </w:p>
    <w:p w14:paraId="0B2E9C85" w14:textId="018BCAE6" w:rsidR="00467E41" w:rsidRDefault="00670AB7" w:rsidP="00467E41">
      <w:pPr>
        <w:keepNext/>
        <w:jc w:val="center"/>
      </w:pPr>
      <w:r w:rsidRPr="00670AB7">
        <w:rPr>
          <w:noProof/>
        </w:rPr>
        <w:lastRenderedPageBreak/>
        <w:drawing>
          <wp:inline distT="0" distB="0" distL="0" distR="0" wp14:anchorId="13186358" wp14:editId="7700D031">
            <wp:extent cx="5579745" cy="6976110"/>
            <wp:effectExtent l="19050" t="19050" r="20955" b="15240"/>
            <wp:docPr id="1647396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976110"/>
                    </a:xfrm>
                    <a:prstGeom prst="rect">
                      <a:avLst/>
                    </a:prstGeom>
                    <a:noFill/>
                    <a:ln>
                      <a:solidFill>
                        <a:schemeClr val="tx1"/>
                      </a:solidFill>
                    </a:ln>
                  </pic:spPr>
                </pic:pic>
              </a:graphicData>
            </a:graphic>
          </wp:inline>
        </w:drawing>
      </w:r>
    </w:p>
    <w:p w14:paraId="0FD74A93" w14:textId="1B7A7252" w:rsidR="00467E41" w:rsidRDefault="00467E41" w:rsidP="00AB581C">
      <w:pPr>
        <w:pStyle w:val="Caption"/>
      </w:pPr>
      <w:bookmarkStart w:id="158" w:name="_Toc167011041"/>
      <w:bookmarkStart w:id="159" w:name="_Toc167628540"/>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13</w:t>
      </w:r>
      <w:r w:rsidR="00AB302C">
        <w:fldChar w:fldCharType="end"/>
      </w:r>
      <w:r>
        <w:t xml:space="preserve"> Biểu đồ lớp use case Quản lý bài viết cá nhân</w:t>
      </w:r>
      <w:bookmarkEnd w:id="158"/>
      <w:bookmarkEnd w:id="159"/>
    </w:p>
    <w:p w14:paraId="1C0E10A3" w14:textId="7FBC2143" w:rsidR="00467E41" w:rsidRDefault="00467E41" w:rsidP="00467E41">
      <w:pPr>
        <w:pStyle w:val="Heading3"/>
      </w:pPr>
      <w:bookmarkStart w:id="160" w:name="_Toc167010204"/>
      <w:bookmarkStart w:id="161" w:name="_Toc167631317"/>
      <w:r>
        <w:t>3.5.</w:t>
      </w:r>
      <w:r w:rsidR="00191C1A">
        <w:t>6</w:t>
      </w:r>
      <w:r>
        <w:t xml:space="preserve"> Use case “Quản lý bình luận”</w:t>
      </w:r>
      <w:bookmarkEnd w:id="160"/>
      <w:bookmarkEnd w:id="161"/>
    </w:p>
    <w:p w14:paraId="62A0F7CF" w14:textId="77777777" w:rsidR="00467E41" w:rsidRDefault="00467E41" w:rsidP="00467E41">
      <w:r>
        <w:t>Biểu đồ trình tự:</w:t>
      </w:r>
    </w:p>
    <w:p w14:paraId="544FA730" w14:textId="77777777" w:rsidR="00467E41" w:rsidRDefault="00467E41" w:rsidP="00467E41">
      <w:pPr>
        <w:keepNext/>
        <w:jc w:val="center"/>
      </w:pPr>
      <w:r w:rsidRPr="00ED2F3F">
        <w:rPr>
          <w:noProof/>
        </w:rPr>
        <w:lastRenderedPageBreak/>
        <w:drawing>
          <wp:inline distT="0" distB="0" distL="0" distR="0" wp14:anchorId="78A79585" wp14:editId="28BFF019">
            <wp:extent cx="5579745" cy="7766685"/>
            <wp:effectExtent l="19050" t="19050" r="20955" b="24765"/>
            <wp:docPr id="513167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7766685"/>
                    </a:xfrm>
                    <a:prstGeom prst="rect">
                      <a:avLst/>
                    </a:prstGeom>
                    <a:noFill/>
                    <a:ln>
                      <a:solidFill>
                        <a:schemeClr val="tx1"/>
                      </a:solidFill>
                    </a:ln>
                  </pic:spPr>
                </pic:pic>
              </a:graphicData>
            </a:graphic>
          </wp:inline>
        </w:drawing>
      </w:r>
    </w:p>
    <w:p w14:paraId="0ECDBCA6" w14:textId="7F5EB232" w:rsidR="00467E41" w:rsidRDefault="00467E41" w:rsidP="00467E41">
      <w:pPr>
        <w:pStyle w:val="Caption"/>
      </w:pPr>
      <w:bookmarkStart w:id="162" w:name="_Toc167011050"/>
      <w:bookmarkStart w:id="163" w:name="_Toc167628541"/>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14</w:t>
      </w:r>
      <w:r w:rsidR="00AB302C">
        <w:fldChar w:fldCharType="end"/>
      </w:r>
      <w:r>
        <w:t xml:space="preserve"> Biểu đồ trình tự use case Quản lý bình luận</w:t>
      </w:r>
      <w:bookmarkEnd w:id="162"/>
      <w:bookmarkEnd w:id="163"/>
    </w:p>
    <w:p w14:paraId="05CAE87A" w14:textId="77777777" w:rsidR="00467E41" w:rsidRDefault="00467E41" w:rsidP="00467E41">
      <w:r>
        <w:t>Biểu đồ lớp:</w:t>
      </w:r>
    </w:p>
    <w:p w14:paraId="54453E53" w14:textId="452F6A16" w:rsidR="00467E41" w:rsidRDefault="003F2F83" w:rsidP="00467E41">
      <w:pPr>
        <w:keepNext/>
        <w:jc w:val="center"/>
      </w:pPr>
      <w:r w:rsidRPr="003F2F83">
        <w:rPr>
          <w:noProof/>
        </w:rPr>
        <w:lastRenderedPageBreak/>
        <w:drawing>
          <wp:inline distT="0" distB="0" distL="0" distR="0" wp14:anchorId="14966EB6" wp14:editId="358C6FF9">
            <wp:extent cx="4968039" cy="6565817"/>
            <wp:effectExtent l="19050" t="19050" r="23495" b="26035"/>
            <wp:docPr id="210731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9439" cy="6567667"/>
                    </a:xfrm>
                    <a:prstGeom prst="rect">
                      <a:avLst/>
                    </a:prstGeom>
                    <a:noFill/>
                    <a:ln>
                      <a:solidFill>
                        <a:schemeClr val="tx1"/>
                      </a:solidFill>
                    </a:ln>
                  </pic:spPr>
                </pic:pic>
              </a:graphicData>
            </a:graphic>
          </wp:inline>
        </w:drawing>
      </w:r>
    </w:p>
    <w:p w14:paraId="7F74E438" w14:textId="6F85F0A3" w:rsidR="00467E41" w:rsidRDefault="00467E41" w:rsidP="00467E41">
      <w:pPr>
        <w:pStyle w:val="Caption"/>
      </w:pPr>
      <w:bookmarkStart w:id="164" w:name="_Toc167628542"/>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15</w:t>
      </w:r>
      <w:r w:rsidR="00AB302C">
        <w:fldChar w:fldCharType="end"/>
      </w:r>
      <w:bookmarkStart w:id="165" w:name="_Toc167011051"/>
      <w:r>
        <w:t xml:space="preserve"> Biểu đồ lớp use case Quản lý bình luận</w:t>
      </w:r>
      <w:bookmarkEnd w:id="164"/>
      <w:bookmarkEnd w:id="165"/>
    </w:p>
    <w:p w14:paraId="440EE563" w14:textId="2E56B711" w:rsidR="00467E41" w:rsidRDefault="00467E41" w:rsidP="00467E41">
      <w:pPr>
        <w:pStyle w:val="Heading3"/>
      </w:pPr>
      <w:bookmarkStart w:id="166" w:name="_Toc167010212"/>
      <w:bookmarkStart w:id="167" w:name="_Toc167631318"/>
      <w:r>
        <w:t>3.5.</w:t>
      </w:r>
      <w:r w:rsidR="00191C1A">
        <w:t>7</w:t>
      </w:r>
      <w:r>
        <w:t xml:space="preserve"> Use case “Quản lý nhóm cá nhân”</w:t>
      </w:r>
      <w:bookmarkEnd w:id="166"/>
      <w:bookmarkEnd w:id="167"/>
    </w:p>
    <w:p w14:paraId="0A82EA66" w14:textId="77777777" w:rsidR="00467E41" w:rsidRDefault="00467E41" w:rsidP="00467E41">
      <w:r>
        <w:t>Biểu đồ trình tự:</w:t>
      </w:r>
    </w:p>
    <w:p w14:paraId="5B66FFF4" w14:textId="77777777" w:rsidR="00467E41" w:rsidRDefault="00467E41" w:rsidP="00467E41">
      <w:pPr>
        <w:keepNext/>
        <w:jc w:val="center"/>
      </w:pPr>
      <w:r w:rsidRPr="00C364DA">
        <w:rPr>
          <w:noProof/>
        </w:rPr>
        <w:lastRenderedPageBreak/>
        <w:drawing>
          <wp:inline distT="0" distB="0" distL="0" distR="0" wp14:anchorId="503AECB3" wp14:editId="272134A3">
            <wp:extent cx="3290544" cy="8074325"/>
            <wp:effectExtent l="19050" t="19050" r="24765" b="22225"/>
            <wp:docPr id="16253309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312" cy="8086024"/>
                    </a:xfrm>
                    <a:prstGeom prst="rect">
                      <a:avLst/>
                    </a:prstGeom>
                    <a:noFill/>
                    <a:ln>
                      <a:solidFill>
                        <a:schemeClr val="tx1"/>
                      </a:solidFill>
                    </a:ln>
                  </pic:spPr>
                </pic:pic>
              </a:graphicData>
            </a:graphic>
          </wp:inline>
        </w:drawing>
      </w:r>
    </w:p>
    <w:p w14:paraId="197616A0" w14:textId="244E35E2" w:rsidR="00467E41" w:rsidRDefault="00BA27EC" w:rsidP="00BA27EC">
      <w:pPr>
        <w:pStyle w:val="Caption"/>
      </w:pPr>
      <w:bookmarkStart w:id="168" w:name="_Toc167011078"/>
      <w:bookmarkStart w:id="169" w:name="_Toc167628543"/>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16</w:t>
      </w:r>
      <w:r w:rsidR="00AB302C">
        <w:fldChar w:fldCharType="end"/>
      </w:r>
      <w:r w:rsidR="00467E41">
        <w:t xml:space="preserve"> Biểu đồ trình tự use case Quản lý nhóm cá nhân</w:t>
      </w:r>
      <w:bookmarkEnd w:id="168"/>
      <w:bookmarkEnd w:id="169"/>
    </w:p>
    <w:p w14:paraId="624EA993" w14:textId="77777777" w:rsidR="00467E41" w:rsidRDefault="00467E41" w:rsidP="00467E41">
      <w:r>
        <w:t>Biểu đồ lớp:</w:t>
      </w:r>
    </w:p>
    <w:p w14:paraId="7ECC681B" w14:textId="77777777" w:rsidR="00467E41" w:rsidRDefault="00467E41" w:rsidP="00467E41">
      <w:pPr>
        <w:keepNext/>
        <w:jc w:val="center"/>
      </w:pPr>
      <w:r w:rsidRPr="00C364DA">
        <w:rPr>
          <w:noProof/>
        </w:rPr>
        <w:lastRenderedPageBreak/>
        <w:drawing>
          <wp:inline distT="0" distB="0" distL="0" distR="0" wp14:anchorId="7202F743" wp14:editId="602B1661">
            <wp:extent cx="4456436" cy="3929495"/>
            <wp:effectExtent l="19050" t="19050" r="20320" b="13970"/>
            <wp:docPr id="3524640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3990" cy="3936156"/>
                    </a:xfrm>
                    <a:prstGeom prst="rect">
                      <a:avLst/>
                    </a:prstGeom>
                    <a:noFill/>
                    <a:ln>
                      <a:solidFill>
                        <a:schemeClr val="tx1"/>
                      </a:solidFill>
                    </a:ln>
                  </pic:spPr>
                </pic:pic>
              </a:graphicData>
            </a:graphic>
          </wp:inline>
        </w:drawing>
      </w:r>
    </w:p>
    <w:p w14:paraId="02C2CFBE" w14:textId="5F715899" w:rsidR="00467E41" w:rsidRDefault="00BA27EC" w:rsidP="00BA27EC">
      <w:pPr>
        <w:pStyle w:val="Caption"/>
      </w:pPr>
      <w:bookmarkStart w:id="170" w:name="_Toc167011079"/>
      <w:bookmarkStart w:id="171" w:name="_Toc167628544"/>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17</w:t>
      </w:r>
      <w:r w:rsidR="00AB302C">
        <w:fldChar w:fldCharType="end"/>
      </w:r>
      <w:r w:rsidR="00467E41" w:rsidRPr="005B45D9">
        <w:t xml:space="preserve"> </w:t>
      </w:r>
      <w:r w:rsidR="00467E41">
        <w:t>Biểu đồ lớp use caseQuản lý nhóm cá nhân</w:t>
      </w:r>
      <w:bookmarkEnd w:id="170"/>
      <w:bookmarkEnd w:id="171"/>
    </w:p>
    <w:p w14:paraId="1ECB62D6" w14:textId="1D5BE9D2" w:rsidR="00467E41" w:rsidRDefault="00467E41" w:rsidP="00467E41">
      <w:pPr>
        <w:keepNext/>
        <w:jc w:val="center"/>
      </w:pPr>
    </w:p>
    <w:p w14:paraId="011F3783" w14:textId="265F4621" w:rsidR="00467E41" w:rsidRDefault="00467E41" w:rsidP="00467E41">
      <w:pPr>
        <w:pStyle w:val="Heading3"/>
      </w:pPr>
      <w:bookmarkStart w:id="172" w:name="_Toc167010218"/>
      <w:bookmarkStart w:id="173" w:name="_Toc167631319"/>
      <w:r>
        <w:t>3.5.</w:t>
      </w:r>
      <w:r w:rsidR="00191C1A">
        <w:t>8</w:t>
      </w:r>
      <w:r>
        <w:t xml:space="preserve"> Use case “Xem bài viết”</w:t>
      </w:r>
      <w:bookmarkEnd w:id="172"/>
      <w:bookmarkEnd w:id="173"/>
    </w:p>
    <w:p w14:paraId="25A14221" w14:textId="77777777" w:rsidR="00467E41" w:rsidRDefault="00467E41" w:rsidP="00467E41">
      <w:r>
        <w:t>Biểu đồ trình tự:</w:t>
      </w:r>
    </w:p>
    <w:p w14:paraId="3672C5E8" w14:textId="77777777" w:rsidR="00467E41" w:rsidRDefault="00467E41" w:rsidP="00467E41">
      <w:pPr>
        <w:keepNext/>
        <w:jc w:val="center"/>
      </w:pPr>
      <w:r w:rsidRPr="00EA5EEA">
        <w:rPr>
          <w:noProof/>
        </w:rPr>
        <w:drawing>
          <wp:inline distT="0" distB="0" distL="0" distR="0" wp14:anchorId="33478261" wp14:editId="42C0CBAB">
            <wp:extent cx="5579745" cy="2150745"/>
            <wp:effectExtent l="19050" t="19050" r="20955" b="20955"/>
            <wp:docPr id="13780409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150745"/>
                    </a:xfrm>
                    <a:prstGeom prst="rect">
                      <a:avLst/>
                    </a:prstGeom>
                    <a:noFill/>
                    <a:ln>
                      <a:solidFill>
                        <a:schemeClr val="tx1"/>
                      </a:solidFill>
                    </a:ln>
                  </pic:spPr>
                </pic:pic>
              </a:graphicData>
            </a:graphic>
          </wp:inline>
        </w:drawing>
      </w:r>
    </w:p>
    <w:p w14:paraId="6C1F130F" w14:textId="1849097B" w:rsidR="00467E41" w:rsidRDefault="00BA27EC" w:rsidP="00BA27EC">
      <w:pPr>
        <w:pStyle w:val="Caption"/>
      </w:pPr>
      <w:bookmarkStart w:id="174" w:name="_Toc167011104"/>
      <w:bookmarkStart w:id="175" w:name="_Toc167628545"/>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18</w:t>
      </w:r>
      <w:r w:rsidR="00AB302C">
        <w:fldChar w:fldCharType="end"/>
      </w:r>
      <w:r w:rsidR="00467E41">
        <w:t xml:space="preserve"> Biểu đồ trình tự use case Xem bài viết</w:t>
      </w:r>
      <w:bookmarkEnd w:id="174"/>
      <w:bookmarkEnd w:id="175"/>
    </w:p>
    <w:p w14:paraId="7F2B0A66" w14:textId="77777777" w:rsidR="00467E41" w:rsidRDefault="00467E41" w:rsidP="00467E41">
      <w:r>
        <w:t>Biểu đồ lớp:</w:t>
      </w:r>
    </w:p>
    <w:p w14:paraId="313AF73F" w14:textId="36A784DF" w:rsidR="00467E41" w:rsidRDefault="00F108DE" w:rsidP="00467E41">
      <w:pPr>
        <w:keepNext/>
        <w:jc w:val="center"/>
      </w:pPr>
      <w:r w:rsidRPr="00F108DE">
        <w:rPr>
          <w:noProof/>
        </w:rPr>
        <w:lastRenderedPageBreak/>
        <w:drawing>
          <wp:inline distT="0" distB="0" distL="0" distR="0" wp14:anchorId="55EBD0E8" wp14:editId="081F165D">
            <wp:extent cx="5310513" cy="6297433"/>
            <wp:effectExtent l="19050" t="19050" r="23495" b="27305"/>
            <wp:docPr id="416357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1364" cy="6298442"/>
                    </a:xfrm>
                    <a:prstGeom prst="rect">
                      <a:avLst/>
                    </a:prstGeom>
                    <a:noFill/>
                    <a:ln>
                      <a:solidFill>
                        <a:schemeClr val="tx1"/>
                      </a:solidFill>
                    </a:ln>
                  </pic:spPr>
                </pic:pic>
              </a:graphicData>
            </a:graphic>
          </wp:inline>
        </w:drawing>
      </w:r>
    </w:p>
    <w:p w14:paraId="3E2C0008" w14:textId="3D803A8B" w:rsidR="00467E41" w:rsidRDefault="00BA27EC" w:rsidP="00BA27EC">
      <w:pPr>
        <w:pStyle w:val="Caption"/>
      </w:pPr>
      <w:bookmarkStart w:id="176" w:name="_Toc167011105"/>
      <w:bookmarkStart w:id="177" w:name="_Toc167628546"/>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19</w:t>
      </w:r>
      <w:r w:rsidR="00AB302C">
        <w:fldChar w:fldCharType="end"/>
      </w:r>
      <w:r w:rsidR="00467E41" w:rsidRPr="00F467DA">
        <w:t xml:space="preserve"> </w:t>
      </w:r>
      <w:r w:rsidR="00467E41">
        <w:t>Biểu đồ lớp use case Xem bài viết</w:t>
      </w:r>
      <w:bookmarkEnd w:id="176"/>
      <w:bookmarkEnd w:id="177"/>
    </w:p>
    <w:p w14:paraId="5FED3740" w14:textId="46DD1468" w:rsidR="00A1181E" w:rsidRDefault="00A1181E" w:rsidP="00A1181E">
      <w:pPr>
        <w:pStyle w:val="Heading3"/>
      </w:pPr>
      <w:bookmarkStart w:id="178" w:name="_Toc167010221"/>
      <w:bookmarkStart w:id="179" w:name="_Toc167631320"/>
      <w:r>
        <w:t>3.5.9 Use case “Quản lý tin nhắn”</w:t>
      </w:r>
      <w:bookmarkEnd w:id="178"/>
      <w:bookmarkEnd w:id="179"/>
    </w:p>
    <w:p w14:paraId="2A6D7010" w14:textId="77777777" w:rsidR="00A1181E" w:rsidRDefault="00A1181E" w:rsidP="002131E6">
      <w:pPr>
        <w:ind w:firstLine="710"/>
      </w:pPr>
      <w:r>
        <w:t>Biểu đồ trình tự:</w:t>
      </w:r>
    </w:p>
    <w:p w14:paraId="4370E78F" w14:textId="77777777" w:rsidR="00A1181E" w:rsidRDefault="00A1181E" w:rsidP="00A1181E">
      <w:pPr>
        <w:keepNext/>
        <w:jc w:val="center"/>
      </w:pPr>
      <w:r w:rsidRPr="00FD6C7F">
        <w:rPr>
          <w:noProof/>
        </w:rPr>
        <w:lastRenderedPageBreak/>
        <w:drawing>
          <wp:inline distT="0" distB="0" distL="0" distR="0" wp14:anchorId="17DBE3BE" wp14:editId="1D7DE9DF">
            <wp:extent cx="4927600" cy="5206870"/>
            <wp:effectExtent l="19050" t="19050" r="25400" b="13335"/>
            <wp:docPr id="10426822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8942" cy="5208289"/>
                    </a:xfrm>
                    <a:prstGeom prst="rect">
                      <a:avLst/>
                    </a:prstGeom>
                    <a:noFill/>
                    <a:ln>
                      <a:solidFill>
                        <a:schemeClr val="tx1"/>
                      </a:solidFill>
                    </a:ln>
                  </pic:spPr>
                </pic:pic>
              </a:graphicData>
            </a:graphic>
          </wp:inline>
        </w:drawing>
      </w:r>
    </w:p>
    <w:p w14:paraId="5D70394E" w14:textId="1920CB97" w:rsidR="00A1181E" w:rsidRDefault="00BA27EC" w:rsidP="00BA27EC">
      <w:pPr>
        <w:pStyle w:val="Caption"/>
      </w:pPr>
      <w:bookmarkStart w:id="180" w:name="_Toc167011116"/>
      <w:bookmarkStart w:id="181" w:name="_Toc167628547"/>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20</w:t>
      </w:r>
      <w:r w:rsidR="00AB302C">
        <w:fldChar w:fldCharType="end"/>
      </w:r>
      <w:r w:rsidR="00A1181E" w:rsidRPr="00DA0E2D">
        <w:t xml:space="preserve"> </w:t>
      </w:r>
      <w:r w:rsidR="00A1181E">
        <w:t>Biểu đồ trình tự use case Quản lý tin nhắn</w:t>
      </w:r>
      <w:bookmarkEnd w:id="180"/>
      <w:bookmarkEnd w:id="181"/>
    </w:p>
    <w:p w14:paraId="355355CE" w14:textId="77777777" w:rsidR="00A1181E" w:rsidRDefault="00A1181E" w:rsidP="002131E6">
      <w:pPr>
        <w:ind w:firstLine="710"/>
      </w:pPr>
      <w:r>
        <w:t>Biểu đồ lớp:</w:t>
      </w:r>
    </w:p>
    <w:p w14:paraId="590F8BF6" w14:textId="684DBD10" w:rsidR="00A1181E" w:rsidRDefault="002131E6" w:rsidP="00A1181E">
      <w:pPr>
        <w:keepNext/>
        <w:jc w:val="center"/>
      </w:pPr>
      <w:r w:rsidRPr="002131E6">
        <w:rPr>
          <w:noProof/>
        </w:rPr>
        <w:lastRenderedPageBreak/>
        <w:drawing>
          <wp:inline distT="0" distB="0" distL="0" distR="0" wp14:anchorId="2E191EDF" wp14:editId="106ED91F">
            <wp:extent cx="5102472" cy="5335326"/>
            <wp:effectExtent l="19050" t="19050" r="22225" b="17780"/>
            <wp:docPr id="194271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138" cy="5338114"/>
                    </a:xfrm>
                    <a:prstGeom prst="rect">
                      <a:avLst/>
                    </a:prstGeom>
                    <a:noFill/>
                    <a:ln>
                      <a:solidFill>
                        <a:schemeClr val="tx1"/>
                      </a:solidFill>
                    </a:ln>
                  </pic:spPr>
                </pic:pic>
              </a:graphicData>
            </a:graphic>
          </wp:inline>
        </w:drawing>
      </w:r>
    </w:p>
    <w:p w14:paraId="003081B9" w14:textId="65D20137" w:rsidR="00A1181E" w:rsidRPr="00A1181E" w:rsidRDefault="00BA27EC" w:rsidP="00BA27EC">
      <w:pPr>
        <w:pStyle w:val="Caption"/>
      </w:pPr>
      <w:bookmarkStart w:id="182" w:name="_Toc167011117"/>
      <w:bookmarkStart w:id="183" w:name="_Toc167628548"/>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21</w:t>
      </w:r>
      <w:r w:rsidR="00AB302C">
        <w:fldChar w:fldCharType="end"/>
      </w:r>
      <w:r w:rsidR="00A1181E" w:rsidRPr="00DA0E2D">
        <w:t xml:space="preserve"> </w:t>
      </w:r>
      <w:r w:rsidR="00A1181E">
        <w:t>Biểu đồ lớp use case Quản lý tin nhắn</w:t>
      </w:r>
      <w:bookmarkEnd w:id="182"/>
      <w:bookmarkEnd w:id="183"/>
    </w:p>
    <w:p w14:paraId="69C0E85D" w14:textId="3F890A57" w:rsidR="00467E41" w:rsidRDefault="00467E41" w:rsidP="00467E41">
      <w:pPr>
        <w:pStyle w:val="Heading3"/>
      </w:pPr>
      <w:bookmarkStart w:id="184" w:name="_Toc167010222"/>
      <w:bookmarkStart w:id="185" w:name="_Toc167631321"/>
      <w:r>
        <w:t>3.5.</w:t>
      </w:r>
      <w:r w:rsidR="00A1181E">
        <w:t>10</w:t>
      </w:r>
      <w:r>
        <w:t xml:space="preserve"> Use case “Quản lý người dùng”</w:t>
      </w:r>
      <w:bookmarkEnd w:id="184"/>
      <w:bookmarkEnd w:id="185"/>
    </w:p>
    <w:p w14:paraId="289F3152" w14:textId="77777777" w:rsidR="00467E41" w:rsidRDefault="00467E41" w:rsidP="002131E6">
      <w:pPr>
        <w:ind w:firstLine="710"/>
      </w:pPr>
      <w:r>
        <w:t>Biểu đồ trình tự:</w:t>
      </w:r>
    </w:p>
    <w:p w14:paraId="7E33E217" w14:textId="77777777" w:rsidR="00467E41" w:rsidRDefault="00467E41" w:rsidP="00467E41">
      <w:pPr>
        <w:keepNext/>
        <w:jc w:val="center"/>
      </w:pPr>
      <w:r w:rsidRPr="00561440">
        <w:rPr>
          <w:noProof/>
        </w:rPr>
        <w:lastRenderedPageBreak/>
        <w:drawing>
          <wp:inline distT="0" distB="0" distL="0" distR="0" wp14:anchorId="0A8CDB37" wp14:editId="2B6113B1">
            <wp:extent cx="4410835" cy="3575050"/>
            <wp:effectExtent l="19050" t="19050" r="27940" b="25400"/>
            <wp:docPr id="692465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3595" cy="3577287"/>
                    </a:xfrm>
                    <a:prstGeom prst="rect">
                      <a:avLst/>
                    </a:prstGeom>
                    <a:noFill/>
                    <a:ln>
                      <a:solidFill>
                        <a:schemeClr val="tx1"/>
                      </a:solidFill>
                    </a:ln>
                  </pic:spPr>
                </pic:pic>
              </a:graphicData>
            </a:graphic>
          </wp:inline>
        </w:drawing>
      </w:r>
    </w:p>
    <w:p w14:paraId="27757B40" w14:textId="3CDBD4F6" w:rsidR="00467E41" w:rsidRDefault="00BA27EC" w:rsidP="00BA27EC">
      <w:pPr>
        <w:pStyle w:val="Caption"/>
      </w:pPr>
      <w:bookmarkStart w:id="186" w:name="_Toc167011120"/>
      <w:bookmarkStart w:id="187" w:name="_Toc167628549"/>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22</w:t>
      </w:r>
      <w:r w:rsidR="00AB302C">
        <w:fldChar w:fldCharType="end"/>
      </w:r>
      <w:r w:rsidR="00467E41">
        <w:t xml:space="preserve"> Biểu đồ trình tự use case Quản lý người dùng</w:t>
      </w:r>
      <w:bookmarkEnd w:id="186"/>
      <w:bookmarkEnd w:id="187"/>
    </w:p>
    <w:p w14:paraId="6106197E" w14:textId="77777777" w:rsidR="00467E41" w:rsidRDefault="00467E41" w:rsidP="002131E6">
      <w:pPr>
        <w:ind w:firstLine="710"/>
      </w:pPr>
      <w:r>
        <w:t>Biểu đồ lớp:</w:t>
      </w:r>
    </w:p>
    <w:p w14:paraId="420CEF68" w14:textId="77777777" w:rsidR="00467E41" w:rsidRDefault="00467E41" w:rsidP="00467E41">
      <w:pPr>
        <w:keepNext/>
        <w:jc w:val="center"/>
      </w:pPr>
      <w:r w:rsidRPr="0023105B">
        <w:rPr>
          <w:noProof/>
        </w:rPr>
        <w:drawing>
          <wp:inline distT="0" distB="0" distL="0" distR="0" wp14:anchorId="3A33E9C1" wp14:editId="3469A995">
            <wp:extent cx="4618279" cy="3257550"/>
            <wp:effectExtent l="19050" t="19050" r="11430" b="19050"/>
            <wp:docPr id="4126199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9872" cy="3258674"/>
                    </a:xfrm>
                    <a:prstGeom prst="rect">
                      <a:avLst/>
                    </a:prstGeom>
                    <a:noFill/>
                    <a:ln>
                      <a:solidFill>
                        <a:schemeClr val="tx1"/>
                      </a:solidFill>
                    </a:ln>
                  </pic:spPr>
                </pic:pic>
              </a:graphicData>
            </a:graphic>
          </wp:inline>
        </w:drawing>
      </w:r>
    </w:p>
    <w:p w14:paraId="0549538F" w14:textId="67D53AE7" w:rsidR="00467E41" w:rsidRDefault="00BA27EC" w:rsidP="00BA27EC">
      <w:pPr>
        <w:pStyle w:val="Caption"/>
      </w:pPr>
      <w:bookmarkStart w:id="188" w:name="_Toc167011121"/>
      <w:bookmarkStart w:id="189" w:name="_Toc167628550"/>
      <w:r>
        <w:t xml:space="preserve">Hình </w:t>
      </w:r>
      <w:r w:rsidR="00AB302C">
        <w:fldChar w:fldCharType="begin"/>
      </w:r>
      <w:r w:rsidR="00AB302C">
        <w:instrText xml:space="preserve"> STYLEREF 1 \s </w:instrText>
      </w:r>
      <w:r w:rsidR="00AB302C">
        <w:fldChar w:fldCharType="separate"/>
      </w:r>
      <w:r w:rsidR="00AB302C">
        <w:rPr>
          <w:noProof/>
        </w:rPr>
        <w:t>3</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23</w:t>
      </w:r>
      <w:r w:rsidR="00AB302C">
        <w:fldChar w:fldCharType="end"/>
      </w:r>
      <w:r w:rsidR="00467E41" w:rsidRPr="00C239B0">
        <w:t xml:space="preserve"> </w:t>
      </w:r>
      <w:r w:rsidR="00467E41">
        <w:t>Biểu đồ lớp use case Quản lý người dùng</w:t>
      </w:r>
      <w:bookmarkEnd w:id="188"/>
      <w:bookmarkEnd w:id="189"/>
    </w:p>
    <w:p w14:paraId="01186982" w14:textId="2071DF33" w:rsidR="006B4EE1" w:rsidRPr="006A46BD" w:rsidRDefault="0039054F">
      <w:pPr>
        <w:pStyle w:val="Heading2"/>
        <w:spacing w:line="360" w:lineRule="auto"/>
        <w:ind w:left="10" w:hanging="10"/>
        <w:rPr>
          <w:szCs w:val="28"/>
        </w:rPr>
        <w:pPrChange w:id="190" w:author="DUONG PHAM" w:date="2023-06-15T12:14:00Z">
          <w:pPr>
            <w:pStyle w:val="Heading2"/>
          </w:pPr>
        </w:pPrChange>
      </w:pPr>
      <w:bookmarkStart w:id="191" w:name="_Toc137807759"/>
      <w:bookmarkStart w:id="192" w:name="_Toc167631322"/>
      <w:r w:rsidRPr="006A46BD">
        <w:rPr>
          <w:szCs w:val="28"/>
        </w:rPr>
        <w:lastRenderedPageBreak/>
        <w:t>3.</w:t>
      </w:r>
      <w:r w:rsidR="006A3D1E" w:rsidRPr="006A46BD">
        <w:rPr>
          <w:szCs w:val="28"/>
        </w:rPr>
        <w:t xml:space="preserve">6. </w:t>
      </w:r>
      <w:r w:rsidR="006A3D1E" w:rsidRPr="006A46BD">
        <w:rPr>
          <w:szCs w:val="28"/>
          <w:rPrChange w:id="193" w:author="DUONG PHAM" w:date="2023-06-15T11:56:00Z">
            <w:rPr>
              <w:color w:val="000000" w:themeColor="text1"/>
            </w:rPr>
          </w:rPrChange>
        </w:rPr>
        <w:t>Mô hình hóa CSDL</w:t>
      </w:r>
      <w:bookmarkEnd w:id="191"/>
      <w:bookmarkEnd w:id="192"/>
    </w:p>
    <w:p w14:paraId="209445EB" w14:textId="67D5EA1F" w:rsidR="006B4EE1" w:rsidRPr="006A46BD" w:rsidRDefault="0039054F" w:rsidP="008960B7">
      <w:pPr>
        <w:pStyle w:val="Heading3"/>
        <w:spacing w:line="360" w:lineRule="auto"/>
        <w:rPr>
          <w:rFonts w:cs="Times New Roman"/>
          <w:szCs w:val="28"/>
        </w:rPr>
      </w:pPr>
      <w:bookmarkStart w:id="194" w:name="_Toc106490248"/>
      <w:bookmarkStart w:id="195" w:name="_Toc106458848"/>
      <w:bookmarkStart w:id="196" w:name="_Toc105875025"/>
      <w:bookmarkStart w:id="197" w:name="_Toc106198010"/>
      <w:bookmarkStart w:id="198" w:name="_Toc105857449"/>
      <w:bookmarkStart w:id="199" w:name="_Toc106196467"/>
      <w:bookmarkStart w:id="200" w:name="_Toc137807760"/>
      <w:bookmarkStart w:id="201" w:name="_Toc167631323"/>
      <w:r w:rsidRPr="006A46BD">
        <w:rPr>
          <w:rFonts w:cs="Times New Roman"/>
          <w:szCs w:val="28"/>
        </w:rPr>
        <w:t>3.</w:t>
      </w:r>
      <w:r w:rsidR="006A3D1E" w:rsidRPr="006A46BD">
        <w:rPr>
          <w:rFonts w:cs="Times New Roman"/>
          <w:szCs w:val="28"/>
        </w:rPr>
        <w:t>6.1</w:t>
      </w:r>
      <w:r w:rsidR="006A3D1E" w:rsidRPr="006A46BD">
        <w:rPr>
          <w:rFonts w:eastAsia="Arial" w:cs="Times New Roman"/>
          <w:szCs w:val="28"/>
        </w:rPr>
        <w:t xml:space="preserve"> </w:t>
      </w:r>
      <w:r w:rsidR="006A3D1E" w:rsidRPr="006A46BD">
        <w:rPr>
          <w:rFonts w:cs="Times New Roman"/>
          <w:szCs w:val="28"/>
        </w:rPr>
        <w:t>Các yêu cầu về dữ liệu</w:t>
      </w:r>
      <w:bookmarkEnd w:id="194"/>
      <w:bookmarkEnd w:id="195"/>
      <w:bookmarkEnd w:id="196"/>
      <w:bookmarkEnd w:id="197"/>
      <w:bookmarkEnd w:id="198"/>
      <w:bookmarkEnd w:id="199"/>
      <w:bookmarkEnd w:id="200"/>
      <w:bookmarkEnd w:id="201"/>
      <w:r w:rsidR="006A3D1E" w:rsidRPr="006A46BD">
        <w:rPr>
          <w:rFonts w:cs="Times New Roman"/>
          <w:szCs w:val="28"/>
        </w:rPr>
        <w:t xml:space="preserve"> </w:t>
      </w:r>
    </w:p>
    <w:p w14:paraId="14A37F31" w14:textId="2E9C1D48" w:rsidR="003D33BD" w:rsidRPr="006A46BD" w:rsidRDefault="006A3D1E" w:rsidP="008960B7">
      <w:pPr>
        <w:spacing w:line="360" w:lineRule="auto"/>
        <w:ind w:left="-15" w:right="0" w:firstLine="720"/>
        <w:rPr>
          <w:szCs w:val="28"/>
        </w:rPr>
      </w:pPr>
      <w:r w:rsidRPr="006A46BD">
        <w:rPr>
          <w:szCs w:val="28"/>
        </w:rPr>
        <w:t xml:space="preserve">Xây dựng một cơ sở dữ liệu để </w:t>
      </w:r>
      <w:r w:rsidR="003D33BD" w:rsidRPr="006A46BD">
        <w:rPr>
          <w:szCs w:val="28"/>
        </w:rPr>
        <w:t xml:space="preserve">lưu trữ </w:t>
      </w:r>
      <w:r w:rsidR="00DF61DD">
        <w:rPr>
          <w:szCs w:val="28"/>
        </w:rPr>
        <w:t>Dữ liệu</w:t>
      </w:r>
      <w:r w:rsidR="003D33BD" w:rsidRPr="006A46BD">
        <w:rPr>
          <w:szCs w:val="28"/>
        </w:rPr>
        <w:t xml:space="preserve"> </w:t>
      </w:r>
      <w:r w:rsidR="00DF61DD">
        <w:rPr>
          <w:szCs w:val="28"/>
        </w:rPr>
        <w:t>của</w:t>
      </w:r>
      <w:r w:rsidR="003D33BD" w:rsidRPr="006A46BD">
        <w:rPr>
          <w:szCs w:val="28"/>
        </w:rPr>
        <w:t xml:space="preserve"> trang web</w:t>
      </w:r>
      <w:r w:rsidRPr="006A46BD">
        <w:rPr>
          <w:szCs w:val="28"/>
        </w:rPr>
        <w:t xml:space="preserve">. </w:t>
      </w:r>
    </w:p>
    <w:p w14:paraId="734B09DB" w14:textId="201C0DF1" w:rsidR="006B4EE1" w:rsidRPr="006A46BD" w:rsidRDefault="006A3D1E" w:rsidP="008960B7">
      <w:pPr>
        <w:spacing w:line="360" w:lineRule="auto"/>
        <w:ind w:left="-15" w:right="0" w:firstLine="720"/>
        <w:rPr>
          <w:szCs w:val="28"/>
        </w:rPr>
      </w:pPr>
      <w:r w:rsidRPr="006A46BD">
        <w:rPr>
          <w:szCs w:val="28"/>
        </w:rPr>
        <w:t xml:space="preserve">Hệ thống lưu trữ thông tin của </w:t>
      </w:r>
      <w:r w:rsidRPr="006A46BD">
        <w:rPr>
          <w:szCs w:val="28"/>
          <w:lang w:val="vi-VN"/>
        </w:rPr>
        <w:t>người dùng</w:t>
      </w:r>
      <w:r w:rsidRPr="006A46BD">
        <w:rPr>
          <w:szCs w:val="28"/>
        </w:rPr>
        <w:t xml:space="preserve"> bao gồm: </w:t>
      </w:r>
      <w:r w:rsidR="003D33BD" w:rsidRPr="006A46BD">
        <w:rPr>
          <w:szCs w:val="28"/>
        </w:rPr>
        <w:t>họ, tên, ảnh đại diện, ảnh bìa, mật khẩu, ngày sinh, email, giới tính, …</w:t>
      </w:r>
    </w:p>
    <w:p w14:paraId="20C618D3" w14:textId="66F37AC0" w:rsidR="006B4EE1" w:rsidRPr="006A46BD" w:rsidRDefault="003D33BD" w:rsidP="008960B7">
      <w:pPr>
        <w:spacing w:line="360" w:lineRule="auto"/>
        <w:ind w:left="-15" w:right="0" w:firstLine="720"/>
        <w:rPr>
          <w:szCs w:val="28"/>
        </w:rPr>
      </w:pPr>
      <w:r w:rsidRPr="006A46BD">
        <w:rPr>
          <w:szCs w:val="28"/>
        </w:rPr>
        <w:t>Bài viết lưu trữ thông tin gồm: nội dung, ngày tạo, tác giả, nhóm.</w:t>
      </w:r>
    </w:p>
    <w:p w14:paraId="57467EE4" w14:textId="25DB3E58" w:rsidR="003D33BD" w:rsidRPr="006A46BD" w:rsidRDefault="003D33BD" w:rsidP="008960B7">
      <w:pPr>
        <w:spacing w:line="360" w:lineRule="auto"/>
        <w:ind w:left="-15" w:right="0" w:firstLine="720"/>
        <w:rPr>
          <w:szCs w:val="28"/>
        </w:rPr>
      </w:pPr>
      <w:r w:rsidRPr="006A46BD">
        <w:rPr>
          <w:szCs w:val="28"/>
        </w:rPr>
        <w:t>Nhóm lưu trữ thông tin gồm: tên nhóm, ngày tạo, thành viên, bài viết.</w:t>
      </w:r>
    </w:p>
    <w:p w14:paraId="47630E20" w14:textId="188C177F" w:rsidR="003D33BD" w:rsidRPr="006A46BD" w:rsidRDefault="003D33BD" w:rsidP="008960B7">
      <w:pPr>
        <w:spacing w:line="360" w:lineRule="auto"/>
        <w:ind w:left="-15" w:right="0" w:firstLine="720"/>
        <w:rPr>
          <w:szCs w:val="28"/>
        </w:rPr>
      </w:pPr>
      <w:r w:rsidRPr="006A46BD">
        <w:rPr>
          <w:szCs w:val="28"/>
        </w:rPr>
        <w:t>Bạn bè lưu trữ thông tin gồm: người dùng, thời gian tạo, trạng thái.</w:t>
      </w:r>
    </w:p>
    <w:p w14:paraId="0ADBAEE1" w14:textId="2145297C" w:rsidR="003D33BD" w:rsidRPr="006A46BD" w:rsidRDefault="003D33BD" w:rsidP="008960B7">
      <w:pPr>
        <w:spacing w:line="360" w:lineRule="auto"/>
        <w:ind w:left="-15" w:right="0" w:firstLine="720"/>
        <w:rPr>
          <w:szCs w:val="28"/>
        </w:rPr>
      </w:pPr>
      <w:r w:rsidRPr="006A46BD">
        <w:rPr>
          <w:szCs w:val="28"/>
        </w:rPr>
        <w:t>Hội thoại lưu trữ thông tin gồm: tên, ngày tạo, thành viên, tin nhắn.</w:t>
      </w:r>
    </w:p>
    <w:p w14:paraId="733C12C7" w14:textId="2EA8EF83" w:rsidR="006B4EE1" w:rsidRDefault="005B123F" w:rsidP="008960B7">
      <w:pPr>
        <w:spacing w:line="360" w:lineRule="auto"/>
        <w:ind w:left="-15" w:right="0" w:firstLine="720"/>
        <w:rPr>
          <w:szCs w:val="28"/>
        </w:rPr>
      </w:pPr>
      <w:r w:rsidRPr="006A46BD">
        <w:rPr>
          <w:szCs w:val="28"/>
        </w:rPr>
        <w:t>Bình luận lưu trữ thông tin gồm: nội dung, tác giả, bài viết, ngày tạo.</w:t>
      </w:r>
    </w:p>
    <w:p w14:paraId="69777BD4" w14:textId="2FD68A13" w:rsidR="006E7C83" w:rsidRDefault="006E7C83" w:rsidP="008960B7">
      <w:pPr>
        <w:spacing w:line="360" w:lineRule="auto"/>
        <w:ind w:left="-15" w:right="0" w:firstLine="720"/>
        <w:rPr>
          <w:szCs w:val="28"/>
        </w:rPr>
      </w:pPr>
      <w:r>
        <w:rPr>
          <w:szCs w:val="28"/>
        </w:rPr>
        <w:t>Cuộc trò chuyện lưu trữ thông tin gồm: Người tạo, ngày tạo, tên.</w:t>
      </w:r>
    </w:p>
    <w:p w14:paraId="2AA0B119" w14:textId="250BA186" w:rsidR="006E7C83" w:rsidRPr="006A46BD" w:rsidRDefault="006E7C83" w:rsidP="008960B7">
      <w:pPr>
        <w:spacing w:line="360" w:lineRule="auto"/>
        <w:ind w:left="-15" w:right="0" w:firstLine="720"/>
        <w:rPr>
          <w:szCs w:val="28"/>
        </w:rPr>
      </w:pPr>
      <w:r>
        <w:rPr>
          <w:szCs w:val="28"/>
        </w:rPr>
        <w:t>Tin nhắn lưu trữ thông tin gồm: Nội dung, người tạo, ngày tạo.</w:t>
      </w:r>
    </w:p>
    <w:p w14:paraId="62A941D2" w14:textId="47598C51" w:rsidR="006B4EE1" w:rsidRPr="006A46BD" w:rsidRDefault="00BC7252" w:rsidP="008960B7">
      <w:pPr>
        <w:pStyle w:val="Heading3"/>
        <w:spacing w:line="360" w:lineRule="auto"/>
        <w:rPr>
          <w:rFonts w:cs="Times New Roman"/>
          <w:szCs w:val="28"/>
        </w:rPr>
      </w:pPr>
      <w:bookmarkStart w:id="202" w:name="_Toc106196468"/>
      <w:bookmarkStart w:id="203" w:name="_Toc106490249"/>
      <w:bookmarkStart w:id="204" w:name="_Toc106458849"/>
      <w:bookmarkStart w:id="205" w:name="_Toc105875026"/>
      <w:bookmarkStart w:id="206" w:name="_Toc106198011"/>
      <w:bookmarkStart w:id="207" w:name="_Toc105857450"/>
      <w:bookmarkStart w:id="208" w:name="_Toc137807761"/>
      <w:bookmarkStart w:id="209" w:name="_Toc167631324"/>
      <w:bookmarkStart w:id="210" w:name="_Toc106196469"/>
      <w:bookmarkStart w:id="211" w:name="_Toc106458850"/>
      <w:bookmarkStart w:id="212" w:name="_Toc105875027"/>
      <w:bookmarkStart w:id="213" w:name="_Toc105857451"/>
      <w:bookmarkStart w:id="214" w:name="_Toc106198012"/>
      <w:bookmarkStart w:id="215" w:name="_Toc106490250"/>
      <w:r>
        <w:rPr>
          <w:rFonts w:cs="Times New Roman"/>
          <w:szCs w:val="28"/>
        </w:rPr>
        <w:t>3.</w:t>
      </w:r>
      <w:r w:rsidR="006A3D1E" w:rsidRPr="006A46BD">
        <w:rPr>
          <w:rFonts w:cs="Times New Roman"/>
          <w:szCs w:val="28"/>
        </w:rPr>
        <w:t>6.2</w:t>
      </w:r>
      <w:r w:rsidR="006A3D1E" w:rsidRPr="006A46BD">
        <w:rPr>
          <w:rFonts w:eastAsia="Arial" w:cs="Times New Roman"/>
          <w:szCs w:val="28"/>
        </w:rPr>
        <w:t xml:space="preserve"> </w:t>
      </w:r>
      <w:r w:rsidR="006A3D1E" w:rsidRPr="006A46BD">
        <w:rPr>
          <w:rFonts w:cs="Times New Roman"/>
          <w:szCs w:val="28"/>
        </w:rPr>
        <w:t>Biểu đồ thực thể liên kế</w:t>
      </w:r>
      <w:bookmarkEnd w:id="202"/>
      <w:bookmarkEnd w:id="203"/>
      <w:bookmarkEnd w:id="204"/>
      <w:bookmarkEnd w:id="205"/>
      <w:bookmarkEnd w:id="206"/>
      <w:bookmarkEnd w:id="207"/>
      <w:r w:rsidR="006A3D1E" w:rsidRPr="006A46BD">
        <w:rPr>
          <w:rFonts w:cs="Times New Roman"/>
          <w:szCs w:val="28"/>
        </w:rPr>
        <w:t>t</w:t>
      </w:r>
      <w:bookmarkEnd w:id="208"/>
      <w:bookmarkEnd w:id="209"/>
    </w:p>
    <w:p w14:paraId="1E426940" w14:textId="030DA8C8" w:rsidR="00A0629D" w:rsidRPr="006A46BD" w:rsidRDefault="00586FC5" w:rsidP="008960B7">
      <w:pPr>
        <w:keepNext/>
        <w:spacing w:line="360" w:lineRule="auto"/>
        <w:jc w:val="center"/>
        <w:rPr>
          <w:szCs w:val="28"/>
        </w:rPr>
      </w:pPr>
      <w:r w:rsidRPr="00586FC5">
        <w:rPr>
          <w:noProof/>
          <w:szCs w:val="28"/>
        </w:rPr>
        <w:drawing>
          <wp:inline distT="0" distB="0" distL="0" distR="0" wp14:anchorId="3E10A3A6" wp14:editId="288763DE">
            <wp:extent cx="5579745" cy="4272915"/>
            <wp:effectExtent l="19050" t="19050" r="20955" b="13335"/>
            <wp:docPr id="1256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946" name=""/>
                    <pic:cNvPicPr/>
                  </pic:nvPicPr>
                  <pic:blipFill>
                    <a:blip r:embed="rId37"/>
                    <a:stretch>
                      <a:fillRect/>
                    </a:stretch>
                  </pic:blipFill>
                  <pic:spPr>
                    <a:xfrm>
                      <a:off x="0" y="0"/>
                      <a:ext cx="5579745" cy="4272915"/>
                    </a:xfrm>
                    <a:prstGeom prst="rect">
                      <a:avLst/>
                    </a:prstGeom>
                    <a:ln>
                      <a:solidFill>
                        <a:schemeClr val="tx1"/>
                      </a:solidFill>
                    </a:ln>
                  </pic:spPr>
                </pic:pic>
              </a:graphicData>
            </a:graphic>
          </wp:inline>
        </w:drawing>
      </w:r>
    </w:p>
    <w:p w14:paraId="0FE20CA7" w14:textId="4838A3C4" w:rsidR="0051647C" w:rsidRPr="006A46BD" w:rsidRDefault="00A0629D">
      <w:pPr>
        <w:pStyle w:val="Caption"/>
        <w:spacing w:line="360" w:lineRule="auto"/>
        <w:rPr>
          <w:ins w:id="216" w:author="DUONG PHAM" w:date="2023-06-13T14:04:00Z"/>
          <w:szCs w:val="28"/>
        </w:rPr>
        <w:pPrChange w:id="217" w:author="DUONG PHAM" w:date="2023-06-13T14:04:00Z">
          <w:pPr>
            <w:spacing w:line="360" w:lineRule="auto"/>
          </w:pPr>
        </w:pPrChange>
      </w:pPr>
      <w:bookmarkStart w:id="218" w:name="_Toc137811026"/>
      <w:bookmarkStart w:id="219" w:name="_Toc167628551"/>
      <w:r w:rsidRPr="006A46BD">
        <w:rPr>
          <w:szCs w:val="28"/>
        </w:rPr>
        <w:t xml:space="preserve">Hình </w:t>
      </w:r>
      <w:r w:rsidR="00AB302C">
        <w:rPr>
          <w:szCs w:val="28"/>
        </w:rPr>
        <w:fldChar w:fldCharType="begin"/>
      </w:r>
      <w:r w:rsidR="00AB302C">
        <w:rPr>
          <w:szCs w:val="28"/>
        </w:rPr>
        <w:instrText xml:space="preserve"> STYLEREF 1 \s </w:instrText>
      </w:r>
      <w:r w:rsidR="00AB302C">
        <w:rPr>
          <w:szCs w:val="28"/>
        </w:rPr>
        <w:fldChar w:fldCharType="separate"/>
      </w:r>
      <w:r w:rsidR="00AB302C">
        <w:rPr>
          <w:noProof/>
          <w:szCs w:val="28"/>
        </w:rPr>
        <w:t>3</w:t>
      </w:r>
      <w:r w:rsidR="00AB302C">
        <w:rPr>
          <w:szCs w:val="28"/>
        </w:rPr>
        <w:fldChar w:fldCharType="end"/>
      </w:r>
      <w:r w:rsidR="00AB302C">
        <w:rPr>
          <w:szCs w:val="28"/>
        </w:rPr>
        <w:t>.</w:t>
      </w:r>
      <w:r w:rsidR="00AB302C">
        <w:rPr>
          <w:szCs w:val="28"/>
        </w:rPr>
        <w:fldChar w:fldCharType="begin"/>
      </w:r>
      <w:r w:rsidR="00AB302C">
        <w:rPr>
          <w:szCs w:val="28"/>
        </w:rPr>
        <w:instrText xml:space="preserve"> SEQ Hình \* ARABIC \s 1 </w:instrText>
      </w:r>
      <w:r w:rsidR="00AB302C">
        <w:rPr>
          <w:szCs w:val="28"/>
        </w:rPr>
        <w:fldChar w:fldCharType="separate"/>
      </w:r>
      <w:r w:rsidR="00AB302C">
        <w:rPr>
          <w:noProof/>
          <w:szCs w:val="28"/>
        </w:rPr>
        <w:t>24</w:t>
      </w:r>
      <w:r w:rsidR="00AB302C">
        <w:rPr>
          <w:szCs w:val="28"/>
        </w:rPr>
        <w:fldChar w:fldCharType="end"/>
      </w:r>
      <w:r w:rsidRPr="006A46BD">
        <w:rPr>
          <w:szCs w:val="28"/>
        </w:rPr>
        <w:t>: Biểu đồ thực thể liên kết</w:t>
      </w:r>
      <w:bookmarkEnd w:id="218"/>
      <w:bookmarkEnd w:id="219"/>
    </w:p>
    <w:p w14:paraId="79F08E61" w14:textId="1AD06258" w:rsidR="006B4EE1" w:rsidRPr="006A46BD" w:rsidRDefault="00BC7252" w:rsidP="00BF386B">
      <w:pPr>
        <w:pStyle w:val="Heading3"/>
      </w:pPr>
      <w:bookmarkStart w:id="220" w:name="_Toc137807763"/>
      <w:bookmarkStart w:id="221" w:name="_Toc167631325"/>
      <w:r>
        <w:lastRenderedPageBreak/>
        <w:t>3.</w:t>
      </w:r>
      <w:r w:rsidR="006A3D1E" w:rsidRPr="006A46BD">
        <w:t>6.</w:t>
      </w:r>
      <w:r w:rsidR="00BF386B">
        <w:t>3</w:t>
      </w:r>
      <w:r w:rsidR="006A3D1E" w:rsidRPr="006A46BD">
        <w:rPr>
          <w:rFonts w:eastAsia="Arial"/>
        </w:rPr>
        <w:t xml:space="preserve"> </w:t>
      </w:r>
      <w:r w:rsidR="006A3D1E" w:rsidRPr="006A46BD">
        <w:t>Mô tả chi tiết các bảng</w:t>
      </w:r>
      <w:bookmarkEnd w:id="210"/>
      <w:bookmarkEnd w:id="211"/>
      <w:bookmarkEnd w:id="212"/>
      <w:bookmarkEnd w:id="213"/>
      <w:bookmarkEnd w:id="214"/>
      <w:bookmarkEnd w:id="215"/>
      <w:bookmarkEnd w:id="220"/>
      <w:bookmarkEnd w:id="221"/>
    </w:p>
    <w:p w14:paraId="7E4864D4" w14:textId="34D58D6E" w:rsidR="00502DC6" w:rsidRPr="006A46BD" w:rsidRDefault="00502DC6" w:rsidP="008960B7">
      <w:pPr>
        <w:pStyle w:val="ListParagraph"/>
        <w:numPr>
          <w:ilvl w:val="0"/>
          <w:numId w:val="151"/>
        </w:numPr>
        <w:spacing w:line="360" w:lineRule="auto"/>
        <w:rPr>
          <w:szCs w:val="28"/>
        </w:rPr>
      </w:pPr>
      <w:r w:rsidRPr="006A46BD">
        <w:rPr>
          <w:szCs w:val="28"/>
        </w:rPr>
        <w:t>Bảng CommentReaction:</w:t>
      </w:r>
    </w:p>
    <w:tbl>
      <w:tblPr>
        <w:tblStyle w:val="TableGrid0"/>
        <w:tblW w:w="0" w:type="auto"/>
        <w:tblLook w:val="04A0" w:firstRow="1" w:lastRow="0" w:firstColumn="1" w:lastColumn="0" w:noHBand="0" w:noVBand="1"/>
      </w:tblPr>
      <w:tblGrid>
        <w:gridCol w:w="2263"/>
        <w:gridCol w:w="3119"/>
        <w:gridCol w:w="3395"/>
      </w:tblGrid>
      <w:tr w:rsidR="00E279BE" w:rsidRPr="006A46BD" w14:paraId="01B8D2CC" w14:textId="77777777" w:rsidTr="00E279BE">
        <w:tc>
          <w:tcPr>
            <w:tcW w:w="2263" w:type="dxa"/>
          </w:tcPr>
          <w:p w14:paraId="1E9A7A56" w14:textId="3C34BFE1" w:rsidR="00E279BE" w:rsidRPr="006A46BD" w:rsidRDefault="00E279BE" w:rsidP="008960B7">
            <w:pPr>
              <w:spacing w:line="360" w:lineRule="auto"/>
              <w:ind w:left="0" w:firstLine="0"/>
              <w:jc w:val="center"/>
              <w:rPr>
                <w:b/>
                <w:bCs/>
                <w:szCs w:val="28"/>
              </w:rPr>
            </w:pPr>
            <w:r w:rsidRPr="006A46BD">
              <w:rPr>
                <w:b/>
                <w:bCs/>
                <w:szCs w:val="28"/>
              </w:rPr>
              <w:t>Tên trường</w:t>
            </w:r>
          </w:p>
        </w:tc>
        <w:tc>
          <w:tcPr>
            <w:tcW w:w="3119" w:type="dxa"/>
          </w:tcPr>
          <w:p w14:paraId="27540066" w14:textId="2F5A7579" w:rsidR="00E279BE" w:rsidRPr="006A46BD" w:rsidRDefault="00E279BE" w:rsidP="008960B7">
            <w:pPr>
              <w:spacing w:line="360" w:lineRule="auto"/>
              <w:ind w:left="0" w:firstLine="0"/>
              <w:jc w:val="center"/>
              <w:rPr>
                <w:b/>
                <w:bCs/>
                <w:szCs w:val="28"/>
              </w:rPr>
            </w:pPr>
            <w:r w:rsidRPr="006A46BD">
              <w:rPr>
                <w:b/>
                <w:bCs/>
                <w:szCs w:val="28"/>
              </w:rPr>
              <w:t>Kiểu dữ liệu</w:t>
            </w:r>
          </w:p>
        </w:tc>
        <w:tc>
          <w:tcPr>
            <w:tcW w:w="3395" w:type="dxa"/>
          </w:tcPr>
          <w:p w14:paraId="5CA003A6" w14:textId="39EA17D0" w:rsidR="00E279BE" w:rsidRPr="006A46BD" w:rsidRDefault="00E279BE" w:rsidP="008960B7">
            <w:pPr>
              <w:spacing w:line="360" w:lineRule="auto"/>
              <w:ind w:left="0" w:firstLine="0"/>
              <w:jc w:val="center"/>
              <w:rPr>
                <w:b/>
                <w:bCs/>
                <w:szCs w:val="28"/>
              </w:rPr>
            </w:pPr>
            <w:r w:rsidRPr="006A46BD">
              <w:rPr>
                <w:b/>
                <w:bCs/>
                <w:szCs w:val="28"/>
              </w:rPr>
              <w:t>Mô tả</w:t>
            </w:r>
          </w:p>
        </w:tc>
      </w:tr>
      <w:tr w:rsidR="00E279BE" w:rsidRPr="006A46BD" w14:paraId="28C1EB52" w14:textId="77777777" w:rsidTr="00E279BE">
        <w:tc>
          <w:tcPr>
            <w:tcW w:w="2263" w:type="dxa"/>
          </w:tcPr>
          <w:p w14:paraId="2A7B8745" w14:textId="770C87AF" w:rsidR="00E279BE" w:rsidRPr="006A46BD" w:rsidRDefault="00E279BE" w:rsidP="008960B7">
            <w:pPr>
              <w:spacing w:line="360" w:lineRule="auto"/>
              <w:ind w:left="0" w:firstLine="0"/>
              <w:rPr>
                <w:szCs w:val="28"/>
              </w:rPr>
            </w:pPr>
            <w:r w:rsidRPr="006A46BD">
              <w:rPr>
                <w:szCs w:val="28"/>
              </w:rPr>
              <w:t>Id</w:t>
            </w:r>
          </w:p>
        </w:tc>
        <w:tc>
          <w:tcPr>
            <w:tcW w:w="3119" w:type="dxa"/>
          </w:tcPr>
          <w:p w14:paraId="60012D85" w14:textId="08BEFEEF" w:rsidR="00E279BE" w:rsidRPr="006A46BD" w:rsidRDefault="00E279BE" w:rsidP="008960B7">
            <w:pPr>
              <w:spacing w:line="360" w:lineRule="auto"/>
              <w:ind w:left="0" w:firstLine="0"/>
              <w:rPr>
                <w:szCs w:val="28"/>
              </w:rPr>
            </w:pPr>
            <w:r w:rsidRPr="006A46BD">
              <w:rPr>
                <w:szCs w:val="28"/>
              </w:rPr>
              <w:t>uniqueidentifier</w:t>
            </w:r>
          </w:p>
        </w:tc>
        <w:tc>
          <w:tcPr>
            <w:tcW w:w="3395" w:type="dxa"/>
          </w:tcPr>
          <w:p w14:paraId="283C34CA" w14:textId="75C2DDAC" w:rsidR="00E279BE" w:rsidRPr="006A46BD" w:rsidRDefault="00E279BE" w:rsidP="008960B7">
            <w:pPr>
              <w:spacing w:line="360" w:lineRule="auto"/>
              <w:ind w:left="0" w:firstLine="0"/>
              <w:rPr>
                <w:szCs w:val="28"/>
              </w:rPr>
            </w:pPr>
            <w:r w:rsidRPr="006A46BD">
              <w:rPr>
                <w:szCs w:val="28"/>
              </w:rPr>
              <w:t>Id của cảm xúc bình luận</w:t>
            </w:r>
          </w:p>
        </w:tc>
      </w:tr>
      <w:tr w:rsidR="00E279BE" w:rsidRPr="006A46BD" w14:paraId="0F388087" w14:textId="77777777" w:rsidTr="00E279BE">
        <w:tc>
          <w:tcPr>
            <w:tcW w:w="2263" w:type="dxa"/>
          </w:tcPr>
          <w:p w14:paraId="326D7CA3" w14:textId="6482A19F" w:rsidR="00E279BE" w:rsidRPr="006A46BD" w:rsidRDefault="00E279BE" w:rsidP="008960B7">
            <w:pPr>
              <w:spacing w:line="360" w:lineRule="auto"/>
              <w:ind w:left="0" w:firstLine="0"/>
              <w:rPr>
                <w:szCs w:val="28"/>
              </w:rPr>
            </w:pPr>
            <w:r w:rsidRPr="006A46BD">
              <w:rPr>
                <w:szCs w:val="28"/>
              </w:rPr>
              <w:t>CommentId</w:t>
            </w:r>
          </w:p>
        </w:tc>
        <w:tc>
          <w:tcPr>
            <w:tcW w:w="3119" w:type="dxa"/>
          </w:tcPr>
          <w:p w14:paraId="2D533682" w14:textId="027F2EF3" w:rsidR="00E279BE" w:rsidRPr="006A46BD" w:rsidRDefault="00E279BE" w:rsidP="008960B7">
            <w:pPr>
              <w:spacing w:line="360" w:lineRule="auto"/>
              <w:ind w:left="0" w:firstLine="0"/>
              <w:rPr>
                <w:szCs w:val="28"/>
              </w:rPr>
            </w:pPr>
            <w:r w:rsidRPr="006A46BD">
              <w:rPr>
                <w:szCs w:val="28"/>
              </w:rPr>
              <w:t>uniqueidentifier</w:t>
            </w:r>
          </w:p>
        </w:tc>
        <w:tc>
          <w:tcPr>
            <w:tcW w:w="3395" w:type="dxa"/>
          </w:tcPr>
          <w:p w14:paraId="6C5EE307" w14:textId="5AF553D1" w:rsidR="00E279BE" w:rsidRPr="006A46BD" w:rsidRDefault="00E279BE" w:rsidP="008960B7">
            <w:pPr>
              <w:spacing w:line="360" w:lineRule="auto"/>
              <w:ind w:left="0" w:firstLine="0"/>
              <w:rPr>
                <w:szCs w:val="28"/>
              </w:rPr>
            </w:pPr>
            <w:r w:rsidRPr="006A46BD">
              <w:rPr>
                <w:szCs w:val="28"/>
              </w:rPr>
              <w:t>Id của bình luận</w:t>
            </w:r>
          </w:p>
        </w:tc>
      </w:tr>
      <w:tr w:rsidR="00E279BE" w:rsidRPr="006A46BD" w14:paraId="55DB408E" w14:textId="77777777" w:rsidTr="00E279BE">
        <w:tc>
          <w:tcPr>
            <w:tcW w:w="2263" w:type="dxa"/>
          </w:tcPr>
          <w:p w14:paraId="0DB3D9E5" w14:textId="06C9E129" w:rsidR="00E279BE" w:rsidRPr="006A46BD" w:rsidRDefault="00E279BE" w:rsidP="008960B7">
            <w:pPr>
              <w:spacing w:line="360" w:lineRule="auto"/>
              <w:ind w:left="0" w:firstLine="0"/>
              <w:rPr>
                <w:szCs w:val="28"/>
              </w:rPr>
            </w:pPr>
            <w:r w:rsidRPr="006A46BD">
              <w:rPr>
                <w:szCs w:val="28"/>
              </w:rPr>
              <w:t>UserId</w:t>
            </w:r>
          </w:p>
        </w:tc>
        <w:tc>
          <w:tcPr>
            <w:tcW w:w="3119" w:type="dxa"/>
          </w:tcPr>
          <w:p w14:paraId="47BAD968" w14:textId="088C96AF" w:rsidR="00E279BE" w:rsidRPr="006A46BD" w:rsidRDefault="00E279BE" w:rsidP="008960B7">
            <w:pPr>
              <w:spacing w:line="360" w:lineRule="auto"/>
              <w:ind w:left="0" w:firstLine="0"/>
              <w:rPr>
                <w:szCs w:val="28"/>
              </w:rPr>
            </w:pPr>
            <w:r w:rsidRPr="006A46BD">
              <w:rPr>
                <w:szCs w:val="28"/>
              </w:rPr>
              <w:t>nvarchar(450)</w:t>
            </w:r>
          </w:p>
        </w:tc>
        <w:tc>
          <w:tcPr>
            <w:tcW w:w="3395" w:type="dxa"/>
          </w:tcPr>
          <w:p w14:paraId="6633373E" w14:textId="2A5E8465" w:rsidR="00E279BE" w:rsidRPr="006A46BD" w:rsidRDefault="00E279BE" w:rsidP="008960B7">
            <w:pPr>
              <w:spacing w:line="360" w:lineRule="auto"/>
              <w:ind w:left="0" w:firstLine="0"/>
              <w:rPr>
                <w:szCs w:val="28"/>
              </w:rPr>
            </w:pPr>
            <w:r w:rsidRPr="006A46BD">
              <w:rPr>
                <w:szCs w:val="28"/>
              </w:rPr>
              <w:t>Id của người dùng</w:t>
            </w:r>
          </w:p>
        </w:tc>
      </w:tr>
      <w:tr w:rsidR="00E279BE" w:rsidRPr="006A46BD" w14:paraId="7B37AFF7" w14:textId="77777777" w:rsidTr="00E279BE">
        <w:tc>
          <w:tcPr>
            <w:tcW w:w="2263" w:type="dxa"/>
          </w:tcPr>
          <w:p w14:paraId="2C4C0517" w14:textId="10E5CD27" w:rsidR="00E279BE" w:rsidRPr="006A46BD" w:rsidRDefault="00E279BE" w:rsidP="008960B7">
            <w:pPr>
              <w:spacing w:line="360" w:lineRule="auto"/>
              <w:ind w:left="0" w:firstLine="0"/>
              <w:rPr>
                <w:szCs w:val="28"/>
              </w:rPr>
            </w:pPr>
            <w:r w:rsidRPr="006A46BD">
              <w:rPr>
                <w:szCs w:val="28"/>
              </w:rPr>
              <w:t>ReactionId</w:t>
            </w:r>
          </w:p>
        </w:tc>
        <w:tc>
          <w:tcPr>
            <w:tcW w:w="3119" w:type="dxa"/>
          </w:tcPr>
          <w:p w14:paraId="7B6C11A7" w14:textId="63B86FF1" w:rsidR="00E279BE" w:rsidRPr="006A46BD" w:rsidRDefault="00E279BE" w:rsidP="008960B7">
            <w:pPr>
              <w:spacing w:line="360" w:lineRule="auto"/>
              <w:ind w:left="0" w:firstLine="0"/>
              <w:rPr>
                <w:szCs w:val="28"/>
              </w:rPr>
            </w:pPr>
            <w:r w:rsidRPr="006A46BD">
              <w:rPr>
                <w:szCs w:val="28"/>
              </w:rPr>
              <w:t>int</w:t>
            </w:r>
          </w:p>
        </w:tc>
        <w:tc>
          <w:tcPr>
            <w:tcW w:w="3395" w:type="dxa"/>
          </w:tcPr>
          <w:p w14:paraId="7BEE2CC0" w14:textId="7FFEBA7E" w:rsidR="00E279BE" w:rsidRPr="006A46BD" w:rsidRDefault="00E279BE" w:rsidP="008960B7">
            <w:pPr>
              <w:spacing w:line="360" w:lineRule="auto"/>
              <w:ind w:left="0" w:firstLine="0"/>
              <w:rPr>
                <w:szCs w:val="28"/>
              </w:rPr>
            </w:pPr>
            <w:r w:rsidRPr="006A46BD">
              <w:rPr>
                <w:szCs w:val="28"/>
              </w:rPr>
              <w:t>Id của cảm xúc</w:t>
            </w:r>
          </w:p>
        </w:tc>
      </w:tr>
      <w:tr w:rsidR="00E279BE" w:rsidRPr="006A46BD" w14:paraId="0B6F91B4" w14:textId="77777777" w:rsidTr="00E279BE">
        <w:tc>
          <w:tcPr>
            <w:tcW w:w="2263" w:type="dxa"/>
          </w:tcPr>
          <w:p w14:paraId="7B2BA46F" w14:textId="6AB029ED" w:rsidR="00E279BE" w:rsidRPr="006A46BD" w:rsidRDefault="00E279BE" w:rsidP="008960B7">
            <w:pPr>
              <w:spacing w:line="360" w:lineRule="auto"/>
              <w:ind w:left="0" w:firstLine="0"/>
              <w:rPr>
                <w:szCs w:val="28"/>
              </w:rPr>
            </w:pPr>
            <w:r w:rsidRPr="006A46BD">
              <w:rPr>
                <w:szCs w:val="28"/>
              </w:rPr>
              <w:t>CreatedAt</w:t>
            </w:r>
          </w:p>
        </w:tc>
        <w:tc>
          <w:tcPr>
            <w:tcW w:w="3119" w:type="dxa"/>
          </w:tcPr>
          <w:p w14:paraId="545021FF" w14:textId="0C11F826" w:rsidR="00E279BE" w:rsidRPr="006A46BD" w:rsidRDefault="00E279BE" w:rsidP="008960B7">
            <w:pPr>
              <w:spacing w:line="360" w:lineRule="auto"/>
              <w:ind w:left="0" w:firstLine="0"/>
              <w:rPr>
                <w:szCs w:val="28"/>
              </w:rPr>
            </w:pPr>
            <w:r w:rsidRPr="006A46BD">
              <w:rPr>
                <w:szCs w:val="28"/>
              </w:rPr>
              <w:t>Datetime2</w:t>
            </w:r>
          </w:p>
        </w:tc>
        <w:tc>
          <w:tcPr>
            <w:tcW w:w="3395" w:type="dxa"/>
          </w:tcPr>
          <w:p w14:paraId="21350E3A" w14:textId="2DD69E46" w:rsidR="00E279BE" w:rsidRPr="006A46BD" w:rsidRDefault="00E279BE" w:rsidP="008960B7">
            <w:pPr>
              <w:keepNext/>
              <w:spacing w:line="360" w:lineRule="auto"/>
              <w:ind w:left="0" w:firstLine="0"/>
              <w:rPr>
                <w:szCs w:val="28"/>
              </w:rPr>
            </w:pPr>
            <w:r w:rsidRPr="006A46BD">
              <w:rPr>
                <w:szCs w:val="28"/>
              </w:rPr>
              <w:t>Ngày tạo</w:t>
            </w:r>
          </w:p>
        </w:tc>
      </w:tr>
    </w:tbl>
    <w:p w14:paraId="510BD39E" w14:textId="297D00B7" w:rsidR="00662552" w:rsidRPr="006A46BD" w:rsidRDefault="001D5554" w:rsidP="008960B7">
      <w:pPr>
        <w:pStyle w:val="Caption"/>
        <w:spacing w:line="360" w:lineRule="auto"/>
        <w:ind w:left="10" w:hanging="10"/>
        <w:rPr>
          <w:szCs w:val="28"/>
        </w:rPr>
      </w:pPr>
      <w:bookmarkStart w:id="222" w:name="_Toc167628565"/>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2</w:t>
      </w:r>
      <w:r w:rsidR="00C87AC0" w:rsidRPr="006A46BD">
        <w:rPr>
          <w:szCs w:val="28"/>
        </w:rPr>
        <w:fldChar w:fldCharType="end"/>
      </w:r>
      <w:r w:rsidRPr="006A46BD">
        <w:rPr>
          <w:szCs w:val="28"/>
        </w:rPr>
        <w:t xml:space="preserve"> Bảng mô tả chi tiết bảng CommentReaction</w:t>
      </w:r>
      <w:bookmarkEnd w:id="222"/>
    </w:p>
    <w:p w14:paraId="46CAA4F5" w14:textId="37B0C06F" w:rsidR="001D3AD9" w:rsidRPr="006A46BD" w:rsidRDefault="001D3AD9" w:rsidP="008960B7">
      <w:pPr>
        <w:pStyle w:val="ListParagraph"/>
        <w:numPr>
          <w:ilvl w:val="0"/>
          <w:numId w:val="151"/>
        </w:numPr>
        <w:spacing w:line="360" w:lineRule="auto"/>
        <w:rPr>
          <w:szCs w:val="28"/>
        </w:rPr>
      </w:pPr>
      <w:r w:rsidRPr="006A46BD">
        <w:rPr>
          <w:szCs w:val="28"/>
        </w:rPr>
        <w:t>Bảng ConversationParticipant:</w:t>
      </w:r>
    </w:p>
    <w:tbl>
      <w:tblPr>
        <w:tblStyle w:val="TableGrid0"/>
        <w:tblW w:w="0" w:type="auto"/>
        <w:tblInd w:w="10" w:type="dxa"/>
        <w:tblLook w:val="04A0" w:firstRow="1" w:lastRow="0" w:firstColumn="1" w:lastColumn="0" w:noHBand="0" w:noVBand="1"/>
      </w:tblPr>
      <w:tblGrid>
        <w:gridCol w:w="2287"/>
        <w:gridCol w:w="2827"/>
        <w:gridCol w:w="3653"/>
      </w:tblGrid>
      <w:tr w:rsidR="00662552" w:rsidRPr="006A46BD" w14:paraId="3435D56E" w14:textId="77777777" w:rsidTr="00662552">
        <w:tc>
          <w:tcPr>
            <w:tcW w:w="2253" w:type="dxa"/>
          </w:tcPr>
          <w:p w14:paraId="01E8A727" w14:textId="6C6F9546" w:rsidR="00662552" w:rsidRPr="006A46BD" w:rsidRDefault="00662552" w:rsidP="008960B7">
            <w:pPr>
              <w:spacing w:line="360" w:lineRule="auto"/>
              <w:ind w:left="0" w:firstLine="0"/>
              <w:jc w:val="center"/>
              <w:rPr>
                <w:b/>
                <w:bCs/>
                <w:szCs w:val="28"/>
              </w:rPr>
            </w:pPr>
            <w:r w:rsidRPr="006A46BD">
              <w:rPr>
                <w:b/>
                <w:bCs/>
                <w:szCs w:val="28"/>
              </w:rPr>
              <w:t>Tên trường</w:t>
            </w:r>
          </w:p>
        </w:tc>
        <w:tc>
          <w:tcPr>
            <w:tcW w:w="2835" w:type="dxa"/>
          </w:tcPr>
          <w:p w14:paraId="55613B70" w14:textId="47E92A47" w:rsidR="00662552" w:rsidRPr="006A46BD" w:rsidRDefault="00662552" w:rsidP="008960B7">
            <w:pPr>
              <w:spacing w:line="360" w:lineRule="auto"/>
              <w:ind w:left="0" w:firstLine="0"/>
              <w:jc w:val="center"/>
              <w:rPr>
                <w:b/>
                <w:bCs/>
                <w:szCs w:val="28"/>
              </w:rPr>
            </w:pPr>
            <w:r w:rsidRPr="006A46BD">
              <w:rPr>
                <w:b/>
                <w:bCs/>
                <w:szCs w:val="28"/>
              </w:rPr>
              <w:t>Kiểu dữ liệu</w:t>
            </w:r>
          </w:p>
        </w:tc>
        <w:tc>
          <w:tcPr>
            <w:tcW w:w="3679" w:type="dxa"/>
          </w:tcPr>
          <w:p w14:paraId="0E322158" w14:textId="4911A47A" w:rsidR="00662552" w:rsidRPr="006A46BD" w:rsidRDefault="00662552" w:rsidP="008960B7">
            <w:pPr>
              <w:spacing w:line="360" w:lineRule="auto"/>
              <w:ind w:left="0" w:firstLine="0"/>
              <w:jc w:val="center"/>
              <w:rPr>
                <w:b/>
                <w:bCs/>
                <w:szCs w:val="28"/>
              </w:rPr>
            </w:pPr>
            <w:r w:rsidRPr="006A46BD">
              <w:rPr>
                <w:b/>
                <w:bCs/>
                <w:szCs w:val="28"/>
              </w:rPr>
              <w:t>Mô tả</w:t>
            </w:r>
          </w:p>
        </w:tc>
      </w:tr>
      <w:tr w:rsidR="00662552" w:rsidRPr="006A46BD" w14:paraId="1682BE9B" w14:textId="77777777" w:rsidTr="00662552">
        <w:tc>
          <w:tcPr>
            <w:tcW w:w="2253" w:type="dxa"/>
          </w:tcPr>
          <w:p w14:paraId="1049BA1A" w14:textId="56368ABD" w:rsidR="00662552" w:rsidRPr="006A46BD" w:rsidRDefault="00662552" w:rsidP="008960B7">
            <w:pPr>
              <w:spacing w:line="360" w:lineRule="auto"/>
              <w:ind w:left="0" w:firstLine="0"/>
              <w:rPr>
                <w:szCs w:val="28"/>
              </w:rPr>
            </w:pPr>
            <w:r w:rsidRPr="006A46BD">
              <w:rPr>
                <w:szCs w:val="28"/>
              </w:rPr>
              <w:t>Id</w:t>
            </w:r>
          </w:p>
        </w:tc>
        <w:tc>
          <w:tcPr>
            <w:tcW w:w="2835" w:type="dxa"/>
          </w:tcPr>
          <w:p w14:paraId="77752273" w14:textId="508946FC" w:rsidR="00662552" w:rsidRPr="006A46BD" w:rsidRDefault="00662552" w:rsidP="008960B7">
            <w:pPr>
              <w:spacing w:line="360" w:lineRule="auto"/>
              <w:ind w:left="0" w:firstLine="0"/>
              <w:rPr>
                <w:szCs w:val="28"/>
              </w:rPr>
            </w:pPr>
            <w:r w:rsidRPr="006A46BD">
              <w:rPr>
                <w:szCs w:val="28"/>
              </w:rPr>
              <w:t>Uniqueidentifier</w:t>
            </w:r>
          </w:p>
        </w:tc>
        <w:tc>
          <w:tcPr>
            <w:tcW w:w="3679" w:type="dxa"/>
          </w:tcPr>
          <w:p w14:paraId="63B7A005" w14:textId="3EFC73B8" w:rsidR="00662552" w:rsidRPr="006A46BD" w:rsidRDefault="00662552" w:rsidP="008960B7">
            <w:pPr>
              <w:spacing w:line="360" w:lineRule="auto"/>
              <w:ind w:left="0" w:firstLine="0"/>
              <w:rPr>
                <w:szCs w:val="28"/>
              </w:rPr>
            </w:pPr>
            <w:r w:rsidRPr="006A46BD">
              <w:rPr>
                <w:szCs w:val="28"/>
              </w:rPr>
              <w:t>Id của thành viên</w:t>
            </w:r>
          </w:p>
        </w:tc>
      </w:tr>
      <w:tr w:rsidR="00662552" w:rsidRPr="006A46BD" w14:paraId="1837FF36" w14:textId="77777777" w:rsidTr="00662552">
        <w:tc>
          <w:tcPr>
            <w:tcW w:w="2253" w:type="dxa"/>
          </w:tcPr>
          <w:p w14:paraId="30D6EB2B" w14:textId="494E634F" w:rsidR="00662552" w:rsidRPr="006A46BD" w:rsidRDefault="00662552" w:rsidP="008960B7">
            <w:pPr>
              <w:spacing w:line="360" w:lineRule="auto"/>
              <w:ind w:left="0" w:firstLine="0"/>
              <w:rPr>
                <w:szCs w:val="28"/>
              </w:rPr>
            </w:pPr>
            <w:r w:rsidRPr="006A46BD">
              <w:rPr>
                <w:szCs w:val="28"/>
              </w:rPr>
              <w:t>UserId</w:t>
            </w:r>
          </w:p>
        </w:tc>
        <w:tc>
          <w:tcPr>
            <w:tcW w:w="2835" w:type="dxa"/>
          </w:tcPr>
          <w:p w14:paraId="4008A690" w14:textId="04EF52B7" w:rsidR="00662552" w:rsidRPr="006A46BD" w:rsidRDefault="00662552" w:rsidP="008960B7">
            <w:pPr>
              <w:spacing w:line="360" w:lineRule="auto"/>
              <w:ind w:left="0" w:firstLine="0"/>
              <w:rPr>
                <w:szCs w:val="28"/>
              </w:rPr>
            </w:pPr>
            <w:r w:rsidRPr="006A46BD">
              <w:rPr>
                <w:szCs w:val="28"/>
              </w:rPr>
              <w:t>Nvarchar(450)</w:t>
            </w:r>
          </w:p>
        </w:tc>
        <w:tc>
          <w:tcPr>
            <w:tcW w:w="3679" w:type="dxa"/>
          </w:tcPr>
          <w:p w14:paraId="26EAC944" w14:textId="19EA8891" w:rsidR="00662552" w:rsidRPr="006A46BD" w:rsidRDefault="00662552" w:rsidP="008960B7">
            <w:pPr>
              <w:spacing w:line="360" w:lineRule="auto"/>
              <w:ind w:left="0" w:firstLine="0"/>
              <w:rPr>
                <w:szCs w:val="28"/>
              </w:rPr>
            </w:pPr>
            <w:r w:rsidRPr="006A46BD">
              <w:rPr>
                <w:szCs w:val="28"/>
              </w:rPr>
              <w:t>Id của người dùng</w:t>
            </w:r>
          </w:p>
        </w:tc>
      </w:tr>
      <w:tr w:rsidR="00662552" w:rsidRPr="006A46BD" w14:paraId="0E4285BE" w14:textId="77777777" w:rsidTr="00662552">
        <w:tc>
          <w:tcPr>
            <w:tcW w:w="2253" w:type="dxa"/>
          </w:tcPr>
          <w:p w14:paraId="3746755D" w14:textId="35C66DE3" w:rsidR="00662552" w:rsidRPr="006A46BD" w:rsidRDefault="00662552" w:rsidP="008960B7">
            <w:pPr>
              <w:spacing w:line="360" w:lineRule="auto"/>
              <w:ind w:left="0" w:firstLine="0"/>
              <w:rPr>
                <w:szCs w:val="28"/>
              </w:rPr>
            </w:pPr>
            <w:r w:rsidRPr="006A46BD">
              <w:rPr>
                <w:szCs w:val="28"/>
              </w:rPr>
              <w:t>IsAdmin</w:t>
            </w:r>
          </w:p>
        </w:tc>
        <w:tc>
          <w:tcPr>
            <w:tcW w:w="2835" w:type="dxa"/>
          </w:tcPr>
          <w:p w14:paraId="251133D9" w14:textId="0F27E194" w:rsidR="00662552" w:rsidRPr="006A46BD" w:rsidRDefault="00662552" w:rsidP="008960B7">
            <w:pPr>
              <w:spacing w:line="360" w:lineRule="auto"/>
              <w:ind w:left="0" w:firstLine="0"/>
              <w:rPr>
                <w:szCs w:val="28"/>
              </w:rPr>
            </w:pPr>
            <w:r w:rsidRPr="006A46BD">
              <w:rPr>
                <w:szCs w:val="28"/>
              </w:rPr>
              <w:t>Bit</w:t>
            </w:r>
          </w:p>
        </w:tc>
        <w:tc>
          <w:tcPr>
            <w:tcW w:w="3679" w:type="dxa"/>
          </w:tcPr>
          <w:p w14:paraId="1FFED51D" w14:textId="50495B6E" w:rsidR="00662552" w:rsidRPr="006A46BD" w:rsidRDefault="00662552" w:rsidP="008960B7">
            <w:pPr>
              <w:spacing w:line="360" w:lineRule="auto"/>
              <w:ind w:left="0" w:firstLine="0"/>
              <w:rPr>
                <w:szCs w:val="28"/>
              </w:rPr>
            </w:pPr>
            <w:r w:rsidRPr="006A46BD">
              <w:rPr>
                <w:szCs w:val="28"/>
              </w:rPr>
              <w:t>Là quản trị viên</w:t>
            </w:r>
          </w:p>
        </w:tc>
      </w:tr>
      <w:tr w:rsidR="00662552" w:rsidRPr="006A46BD" w14:paraId="73A122EA" w14:textId="77777777" w:rsidTr="00662552">
        <w:tc>
          <w:tcPr>
            <w:tcW w:w="2253" w:type="dxa"/>
          </w:tcPr>
          <w:p w14:paraId="29117316" w14:textId="15C21331" w:rsidR="00662552" w:rsidRPr="006A46BD" w:rsidRDefault="00662552" w:rsidP="008960B7">
            <w:pPr>
              <w:spacing w:line="360" w:lineRule="auto"/>
              <w:ind w:left="0" w:firstLine="0"/>
              <w:rPr>
                <w:szCs w:val="28"/>
              </w:rPr>
            </w:pPr>
            <w:r w:rsidRPr="006A46BD">
              <w:rPr>
                <w:szCs w:val="28"/>
              </w:rPr>
              <w:t>IsSuperAdmin</w:t>
            </w:r>
          </w:p>
        </w:tc>
        <w:tc>
          <w:tcPr>
            <w:tcW w:w="2835" w:type="dxa"/>
          </w:tcPr>
          <w:p w14:paraId="1D78DB27" w14:textId="42E5CD55" w:rsidR="00662552" w:rsidRPr="006A46BD" w:rsidRDefault="00662552" w:rsidP="008960B7">
            <w:pPr>
              <w:spacing w:line="360" w:lineRule="auto"/>
              <w:ind w:left="0" w:firstLine="0"/>
              <w:rPr>
                <w:szCs w:val="28"/>
              </w:rPr>
            </w:pPr>
            <w:r w:rsidRPr="006A46BD">
              <w:rPr>
                <w:szCs w:val="28"/>
              </w:rPr>
              <w:t>Bit</w:t>
            </w:r>
          </w:p>
        </w:tc>
        <w:tc>
          <w:tcPr>
            <w:tcW w:w="3679" w:type="dxa"/>
          </w:tcPr>
          <w:p w14:paraId="407C1792" w14:textId="5CE4F288" w:rsidR="00662552" w:rsidRPr="006A46BD" w:rsidRDefault="00662552" w:rsidP="008960B7">
            <w:pPr>
              <w:spacing w:line="360" w:lineRule="auto"/>
              <w:ind w:left="0" w:firstLine="0"/>
              <w:rPr>
                <w:szCs w:val="28"/>
              </w:rPr>
            </w:pPr>
            <w:r w:rsidRPr="006A46BD">
              <w:rPr>
                <w:szCs w:val="28"/>
              </w:rPr>
              <w:t>Là người tạo cuộc trò chuyện</w:t>
            </w:r>
          </w:p>
        </w:tc>
      </w:tr>
      <w:tr w:rsidR="00662552" w:rsidRPr="006A46BD" w14:paraId="1C971499" w14:textId="77777777" w:rsidTr="00662552">
        <w:tc>
          <w:tcPr>
            <w:tcW w:w="2253" w:type="dxa"/>
          </w:tcPr>
          <w:p w14:paraId="07C553E9" w14:textId="56A24298" w:rsidR="00662552" w:rsidRPr="006A46BD" w:rsidRDefault="00662552" w:rsidP="008960B7">
            <w:pPr>
              <w:spacing w:line="360" w:lineRule="auto"/>
              <w:ind w:left="0" w:firstLine="0"/>
              <w:rPr>
                <w:szCs w:val="28"/>
              </w:rPr>
            </w:pPr>
            <w:r w:rsidRPr="006A46BD">
              <w:rPr>
                <w:szCs w:val="28"/>
              </w:rPr>
              <w:t>CreatedAt</w:t>
            </w:r>
          </w:p>
        </w:tc>
        <w:tc>
          <w:tcPr>
            <w:tcW w:w="2835" w:type="dxa"/>
          </w:tcPr>
          <w:p w14:paraId="3830D083" w14:textId="6A814B84" w:rsidR="00662552" w:rsidRPr="006A46BD" w:rsidRDefault="00662552" w:rsidP="008960B7">
            <w:pPr>
              <w:spacing w:line="360" w:lineRule="auto"/>
              <w:ind w:left="0" w:firstLine="0"/>
              <w:rPr>
                <w:szCs w:val="28"/>
              </w:rPr>
            </w:pPr>
            <w:r w:rsidRPr="006A46BD">
              <w:rPr>
                <w:szCs w:val="28"/>
              </w:rPr>
              <w:t>Datetime2</w:t>
            </w:r>
          </w:p>
        </w:tc>
        <w:tc>
          <w:tcPr>
            <w:tcW w:w="3679" w:type="dxa"/>
          </w:tcPr>
          <w:p w14:paraId="43BBF447" w14:textId="6089EF50" w:rsidR="00662552" w:rsidRPr="006A46BD" w:rsidRDefault="00662552" w:rsidP="008960B7">
            <w:pPr>
              <w:spacing w:line="360" w:lineRule="auto"/>
              <w:ind w:left="0" w:firstLine="0"/>
              <w:rPr>
                <w:szCs w:val="28"/>
              </w:rPr>
            </w:pPr>
            <w:r w:rsidRPr="006A46BD">
              <w:rPr>
                <w:szCs w:val="28"/>
              </w:rPr>
              <w:t>Ngày tạo</w:t>
            </w:r>
          </w:p>
        </w:tc>
      </w:tr>
      <w:tr w:rsidR="00662552" w:rsidRPr="006A46BD" w14:paraId="7A2F6F9E" w14:textId="77777777" w:rsidTr="00662552">
        <w:tc>
          <w:tcPr>
            <w:tcW w:w="2253" w:type="dxa"/>
          </w:tcPr>
          <w:p w14:paraId="6AFDEC06" w14:textId="79839A2F" w:rsidR="00662552" w:rsidRPr="006A46BD" w:rsidRDefault="00662552" w:rsidP="008960B7">
            <w:pPr>
              <w:spacing w:line="360" w:lineRule="auto"/>
              <w:ind w:left="0" w:firstLine="0"/>
              <w:rPr>
                <w:szCs w:val="28"/>
              </w:rPr>
            </w:pPr>
            <w:r w:rsidRPr="006A46BD">
              <w:rPr>
                <w:szCs w:val="28"/>
              </w:rPr>
              <w:t>UserContactName</w:t>
            </w:r>
          </w:p>
        </w:tc>
        <w:tc>
          <w:tcPr>
            <w:tcW w:w="2835" w:type="dxa"/>
          </w:tcPr>
          <w:p w14:paraId="2A549618" w14:textId="4C30C1C7" w:rsidR="00662552" w:rsidRPr="006A46BD" w:rsidRDefault="00662552" w:rsidP="008960B7">
            <w:pPr>
              <w:spacing w:line="360" w:lineRule="auto"/>
              <w:ind w:left="0" w:firstLine="0"/>
              <w:rPr>
                <w:szCs w:val="28"/>
              </w:rPr>
            </w:pPr>
            <w:r w:rsidRPr="006A46BD">
              <w:rPr>
                <w:szCs w:val="28"/>
              </w:rPr>
              <w:t>Nvarchar(max)</w:t>
            </w:r>
          </w:p>
        </w:tc>
        <w:tc>
          <w:tcPr>
            <w:tcW w:w="3679" w:type="dxa"/>
          </w:tcPr>
          <w:p w14:paraId="0A0EF090" w14:textId="0BF17D29" w:rsidR="00662552" w:rsidRPr="006A46BD" w:rsidRDefault="00662552" w:rsidP="008960B7">
            <w:pPr>
              <w:keepNext/>
              <w:spacing w:line="360" w:lineRule="auto"/>
              <w:ind w:left="0" w:firstLine="0"/>
              <w:rPr>
                <w:szCs w:val="28"/>
              </w:rPr>
            </w:pPr>
            <w:r w:rsidRPr="006A46BD">
              <w:rPr>
                <w:szCs w:val="28"/>
              </w:rPr>
              <w:t>Tên trong cuộc trò chuyện</w:t>
            </w:r>
          </w:p>
        </w:tc>
      </w:tr>
    </w:tbl>
    <w:p w14:paraId="41451857" w14:textId="40FBA9E9" w:rsidR="00662552" w:rsidRPr="006A46BD" w:rsidRDefault="00131C19" w:rsidP="008960B7">
      <w:pPr>
        <w:pStyle w:val="Caption"/>
        <w:spacing w:line="360" w:lineRule="auto"/>
        <w:rPr>
          <w:szCs w:val="28"/>
        </w:rPr>
      </w:pPr>
      <w:bookmarkStart w:id="223" w:name="_Toc167628566"/>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3</w:t>
      </w:r>
      <w:r w:rsidR="00C87AC0" w:rsidRPr="006A46BD">
        <w:rPr>
          <w:szCs w:val="28"/>
        </w:rPr>
        <w:fldChar w:fldCharType="end"/>
      </w:r>
      <w:r w:rsidRPr="006A46BD">
        <w:rPr>
          <w:szCs w:val="28"/>
        </w:rPr>
        <w:t xml:space="preserve"> Bảng mô tả chi tiết bảng ConversationParticipant</w:t>
      </w:r>
      <w:bookmarkEnd w:id="223"/>
    </w:p>
    <w:p w14:paraId="4B5938B5" w14:textId="460DFC13" w:rsidR="001D3AD9" w:rsidRPr="006A46BD" w:rsidRDefault="001D3AD9" w:rsidP="008960B7">
      <w:pPr>
        <w:pStyle w:val="ListParagraph"/>
        <w:numPr>
          <w:ilvl w:val="0"/>
          <w:numId w:val="151"/>
        </w:numPr>
        <w:spacing w:line="360" w:lineRule="auto"/>
        <w:rPr>
          <w:szCs w:val="28"/>
        </w:rPr>
      </w:pPr>
      <w:r w:rsidRPr="006A46BD">
        <w:rPr>
          <w:szCs w:val="28"/>
        </w:rPr>
        <w:t>Bảng Conversation:</w:t>
      </w:r>
    </w:p>
    <w:tbl>
      <w:tblPr>
        <w:tblStyle w:val="TableGrid0"/>
        <w:tblW w:w="0" w:type="auto"/>
        <w:tblInd w:w="10" w:type="dxa"/>
        <w:tblLook w:val="04A0" w:firstRow="1" w:lastRow="0" w:firstColumn="1" w:lastColumn="0" w:noHBand="0" w:noVBand="1"/>
      </w:tblPr>
      <w:tblGrid>
        <w:gridCol w:w="1686"/>
        <w:gridCol w:w="3119"/>
        <w:gridCol w:w="3962"/>
      </w:tblGrid>
      <w:tr w:rsidR="00500153" w:rsidRPr="006A46BD" w14:paraId="2C1969A1" w14:textId="77777777" w:rsidTr="00500153">
        <w:tc>
          <w:tcPr>
            <w:tcW w:w="1686" w:type="dxa"/>
          </w:tcPr>
          <w:p w14:paraId="3B38FE9C" w14:textId="3BACCA9D" w:rsidR="00500153" w:rsidRPr="006A46BD" w:rsidRDefault="00500153" w:rsidP="008960B7">
            <w:pPr>
              <w:spacing w:line="360" w:lineRule="auto"/>
              <w:ind w:left="0" w:firstLine="0"/>
              <w:jc w:val="center"/>
              <w:rPr>
                <w:b/>
                <w:bCs/>
                <w:szCs w:val="28"/>
              </w:rPr>
            </w:pPr>
            <w:r w:rsidRPr="006A46BD">
              <w:rPr>
                <w:b/>
                <w:bCs/>
                <w:szCs w:val="28"/>
              </w:rPr>
              <w:t>Tên trường</w:t>
            </w:r>
          </w:p>
        </w:tc>
        <w:tc>
          <w:tcPr>
            <w:tcW w:w="3119" w:type="dxa"/>
          </w:tcPr>
          <w:p w14:paraId="148C6E15" w14:textId="37D4A95D" w:rsidR="00500153" w:rsidRPr="006A46BD" w:rsidRDefault="00500153" w:rsidP="008960B7">
            <w:pPr>
              <w:spacing w:line="360" w:lineRule="auto"/>
              <w:ind w:left="0" w:firstLine="0"/>
              <w:jc w:val="center"/>
              <w:rPr>
                <w:b/>
                <w:bCs/>
                <w:szCs w:val="28"/>
              </w:rPr>
            </w:pPr>
            <w:r w:rsidRPr="006A46BD">
              <w:rPr>
                <w:b/>
                <w:bCs/>
                <w:szCs w:val="28"/>
              </w:rPr>
              <w:t>Kiểu dữ liệu</w:t>
            </w:r>
          </w:p>
        </w:tc>
        <w:tc>
          <w:tcPr>
            <w:tcW w:w="3962" w:type="dxa"/>
          </w:tcPr>
          <w:p w14:paraId="6A67D313" w14:textId="06A0F79E" w:rsidR="00500153" w:rsidRPr="006A46BD" w:rsidRDefault="00500153" w:rsidP="008960B7">
            <w:pPr>
              <w:spacing w:line="360" w:lineRule="auto"/>
              <w:ind w:left="0" w:firstLine="0"/>
              <w:jc w:val="center"/>
              <w:rPr>
                <w:b/>
                <w:bCs/>
                <w:szCs w:val="28"/>
              </w:rPr>
            </w:pPr>
            <w:r w:rsidRPr="006A46BD">
              <w:rPr>
                <w:b/>
                <w:bCs/>
                <w:szCs w:val="28"/>
              </w:rPr>
              <w:t>Mô tả</w:t>
            </w:r>
          </w:p>
        </w:tc>
      </w:tr>
      <w:tr w:rsidR="00500153" w:rsidRPr="006A46BD" w14:paraId="38145F0B" w14:textId="77777777" w:rsidTr="00500153">
        <w:tc>
          <w:tcPr>
            <w:tcW w:w="1686" w:type="dxa"/>
          </w:tcPr>
          <w:p w14:paraId="65F60447" w14:textId="30511E56" w:rsidR="00500153" w:rsidRPr="006A46BD" w:rsidRDefault="00500153" w:rsidP="008960B7">
            <w:pPr>
              <w:spacing w:line="360" w:lineRule="auto"/>
              <w:ind w:left="0" w:firstLine="0"/>
              <w:rPr>
                <w:szCs w:val="28"/>
              </w:rPr>
            </w:pPr>
            <w:r w:rsidRPr="006A46BD">
              <w:rPr>
                <w:szCs w:val="28"/>
              </w:rPr>
              <w:t>Id</w:t>
            </w:r>
          </w:p>
        </w:tc>
        <w:tc>
          <w:tcPr>
            <w:tcW w:w="3119" w:type="dxa"/>
          </w:tcPr>
          <w:p w14:paraId="2A0EF9E0" w14:textId="2AC7A8BA" w:rsidR="00500153" w:rsidRPr="006A46BD" w:rsidRDefault="00500153" w:rsidP="008960B7">
            <w:pPr>
              <w:spacing w:line="360" w:lineRule="auto"/>
              <w:ind w:left="0" w:firstLine="0"/>
              <w:rPr>
                <w:szCs w:val="28"/>
              </w:rPr>
            </w:pPr>
            <w:r w:rsidRPr="006A46BD">
              <w:rPr>
                <w:szCs w:val="28"/>
              </w:rPr>
              <w:t>Uniqueidentifier</w:t>
            </w:r>
          </w:p>
        </w:tc>
        <w:tc>
          <w:tcPr>
            <w:tcW w:w="3962" w:type="dxa"/>
          </w:tcPr>
          <w:p w14:paraId="1B94D74D" w14:textId="4F936BE1" w:rsidR="00500153" w:rsidRPr="006A46BD" w:rsidRDefault="00500153" w:rsidP="008960B7">
            <w:pPr>
              <w:spacing w:line="360" w:lineRule="auto"/>
              <w:ind w:left="0" w:firstLine="0"/>
              <w:rPr>
                <w:szCs w:val="28"/>
              </w:rPr>
            </w:pPr>
            <w:r w:rsidRPr="006A46BD">
              <w:rPr>
                <w:szCs w:val="28"/>
              </w:rPr>
              <w:t>Id của cuộc trò chuyện</w:t>
            </w:r>
          </w:p>
        </w:tc>
      </w:tr>
      <w:tr w:rsidR="00500153" w:rsidRPr="006A46BD" w14:paraId="6FB0DD8E" w14:textId="77777777" w:rsidTr="00500153">
        <w:tc>
          <w:tcPr>
            <w:tcW w:w="1686" w:type="dxa"/>
          </w:tcPr>
          <w:p w14:paraId="008EFA13" w14:textId="3F2ABD75" w:rsidR="00500153" w:rsidRPr="006A46BD" w:rsidRDefault="00500153" w:rsidP="008960B7">
            <w:pPr>
              <w:spacing w:line="360" w:lineRule="auto"/>
              <w:ind w:left="0" w:firstLine="0"/>
              <w:rPr>
                <w:szCs w:val="28"/>
              </w:rPr>
            </w:pPr>
            <w:r w:rsidRPr="006A46BD">
              <w:rPr>
                <w:szCs w:val="28"/>
              </w:rPr>
              <w:t>Name</w:t>
            </w:r>
          </w:p>
        </w:tc>
        <w:tc>
          <w:tcPr>
            <w:tcW w:w="3119" w:type="dxa"/>
          </w:tcPr>
          <w:p w14:paraId="081C4C8D" w14:textId="49054710" w:rsidR="00500153" w:rsidRPr="006A46BD" w:rsidRDefault="00500153" w:rsidP="008960B7">
            <w:pPr>
              <w:spacing w:line="360" w:lineRule="auto"/>
              <w:ind w:left="0" w:firstLine="0"/>
              <w:rPr>
                <w:szCs w:val="28"/>
              </w:rPr>
            </w:pPr>
            <w:r w:rsidRPr="006A46BD">
              <w:rPr>
                <w:szCs w:val="28"/>
              </w:rPr>
              <w:t>Nvarchar(450)</w:t>
            </w:r>
          </w:p>
        </w:tc>
        <w:tc>
          <w:tcPr>
            <w:tcW w:w="3962" w:type="dxa"/>
          </w:tcPr>
          <w:p w14:paraId="40B15FB1" w14:textId="5B34ED8F" w:rsidR="00500153" w:rsidRPr="006A46BD" w:rsidRDefault="00500153" w:rsidP="008960B7">
            <w:pPr>
              <w:spacing w:line="360" w:lineRule="auto"/>
              <w:ind w:left="0" w:firstLine="0"/>
              <w:rPr>
                <w:szCs w:val="28"/>
              </w:rPr>
            </w:pPr>
            <w:r w:rsidRPr="006A46BD">
              <w:rPr>
                <w:szCs w:val="28"/>
              </w:rPr>
              <w:t>Tên của cuộc trò chuyện</w:t>
            </w:r>
          </w:p>
        </w:tc>
      </w:tr>
      <w:tr w:rsidR="00500153" w:rsidRPr="006A46BD" w14:paraId="020869DB" w14:textId="77777777" w:rsidTr="00500153">
        <w:tc>
          <w:tcPr>
            <w:tcW w:w="1686" w:type="dxa"/>
          </w:tcPr>
          <w:p w14:paraId="6F30876B" w14:textId="3A83D753" w:rsidR="00500153" w:rsidRPr="006A46BD" w:rsidRDefault="00500153" w:rsidP="008960B7">
            <w:pPr>
              <w:spacing w:line="360" w:lineRule="auto"/>
              <w:ind w:left="0" w:firstLine="0"/>
              <w:rPr>
                <w:szCs w:val="28"/>
              </w:rPr>
            </w:pPr>
            <w:r w:rsidRPr="006A46BD">
              <w:rPr>
                <w:szCs w:val="28"/>
              </w:rPr>
              <w:t>Type</w:t>
            </w:r>
          </w:p>
        </w:tc>
        <w:tc>
          <w:tcPr>
            <w:tcW w:w="3119" w:type="dxa"/>
          </w:tcPr>
          <w:p w14:paraId="33C8175F" w14:textId="6B6BD80B" w:rsidR="00500153" w:rsidRPr="006A46BD" w:rsidRDefault="00500153" w:rsidP="008960B7">
            <w:pPr>
              <w:spacing w:line="360" w:lineRule="auto"/>
              <w:ind w:left="0" w:firstLine="0"/>
              <w:rPr>
                <w:szCs w:val="28"/>
              </w:rPr>
            </w:pPr>
            <w:r w:rsidRPr="006A46BD">
              <w:rPr>
                <w:szCs w:val="28"/>
              </w:rPr>
              <w:t>Int</w:t>
            </w:r>
          </w:p>
        </w:tc>
        <w:tc>
          <w:tcPr>
            <w:tcW w:w="3962" w:type="dxa"/>
          </w:tcPr>
          <w:p w14:paraId="1E3568F6" w14:textId="396F5551" w:rsidR="00500153" w:rsidRPr="006A46BD" w:rsidRDefault="00500153" w:rsidP="008960B7">
            <w:pPr>
              <w:spacing w:line="360" w:lineRule="auto"/>
              <w:ind w:left="0" w:firstLine="0"/>
              <w:rPr>
                <w:szCs w:val="28"/>
              </w:rPr>
            </w:pPr>
            <w:r w:rsidRPr="006A46BD">
              <w:rPr>
                <w:szCs w:val="28"/>
              </w:rPr>
              <w:t>Kiểu cuộc trò chuyện</w:t>
            </w:r>
          </w:p>
        </w:tc>
      </w:tr>
      <w:tr w:rsidR="00500153" w:rsidRPr="006A46BD" w14:paraId="4FF5301A" w14:textId="77777777" w:rsidTr="00500153">
        <w:tc>
          <w:tcPr>
            <w:tcW w:w="1686" w:type="dxa"/>
          </w:tcPr>
          <w:p w14:paraId="17D1AAC9" w14:textId="6CA3C5BD" w:rsidR="00500153" w:rsidRPr="006A46BD" w:rsidRDefault="00500153" w:rsidP="008960B7">
            <w:pPr>
              <w:spacing w:line="360" w:lineRule="auto"/>
              <w:ind w:left="0" w:firstLine="0"/>
              <w:rPr>
                <w:szCs w:val="28"/>
              </w:rPr>
            </w:pPr>
            <w:r w:rsidRPr="006A46BD">
              <w:rPr>
                <w:szCs w:val="28"/>
              </w:rPr>
              <w:t>CreatedId</w:t>
            </w:r>
          </w:p>
        </w:tc>
        <w:tc>
          <w:tcPr>
            <w:tcW w:w="3119" w:type="dxa"/>
          </w:tcPr>
          <w:p w14:paraId="6191ABA6" w14:textId="1981F6D6" w:rsidR="00500153" w:rsidRPr="006A46BD" w:rsidRDefault="00500153" w:rsidP="008960B7">
            <w:pPr>
              <w:spacing w:line="360" w:lineRule="auto"/>
              <w:ind w:left="0" w:firstLine="0"/>
              <w:rPr>
                <w:szCs w:val="28"/>
              </w:rPr>
            </w:pPr>
            <w:r w:rsidRPr="006A46BD">
              <w:rPr>
                <w:szCs w:val="28"/>
              </w:rPr>
              <w:t>Nvarchar(450)</w:t>
            </w:r>
          </w:p>
        </w:tc>
        <w:tc>
          <w:tcPr>
            <w:tcW w:w="3962" w:type="dxa"/>
          </w:tcPr>
          <w:p w14:paraId="2C72ECDA" w14:textId="5278908C" w:rsidR="00500153" w:rsidRPr="006A46BD" w:rsidRDefault="00500153" w:rsidP="008960B7">
            <w:pPr>
              <w:spacing w:line="360" w:lineRule="auto"/>
              <w:ind w:left="0" w:firstLine="0"/>
              <w:rPr>
                <w:szCs w:val="28"/>
              </w:rPr>
            </w:pPr>
            <w:r w:rsidRPr="006A46BD">
              <w:rPr>
                <w:szCs w:val="28"/>
              </w:rPr>
              <w:t>Id của người dùng tạo cuộc trò chuyện</w:t>
            </w:r>
          </w:p>
        </w:tc>
      </w:tr>
      <w:tr w:rsidR="00500153" w:rsidRPr="006A46BD" w14:paraId="385AE4A7" w14:textId="77777777" w:rsidTr="00500153">
        <w:tc>
          <w:tcPr>
            <w:tcW w:w="1686" w:type="dxa"/>
          </w:tcPr>
          <w:p w14:paraId="0C43252C" w14:textId="18204B04" w:rsidR="00500153" w:rsidRPr="006A46BD" w:rsidRDefault="00500153" w:rsidP="008960B7">
            <w:pPr>
              <w:spacing w:line="360" w:lineRule="auto"/>
              <w:ind w:left="0" w:firstLine="0"/>
              <w:rPr>
                <w:szCs w:val="28"/>
              </w:rPr>
            </w:pPr>
            <w:r w:rsidRPr="006A46BD">
              <w:rPr>
                <w:szCs w:val="28"/>
              </w:rPr>
              <w:t>CreatedAt</w:t>
            </w:r>
          </w:p>
        </w:tc>
        <w:tc>
          <w:tcPr>
            <w:tcW w:w="3119" w:type="dxa"/>
          </w:tcPr>
          <w:p w14:paraId="06F5C6A7" w14:textId="38C4C663" w:rsidR="00500153" w:rsidRPr="006A46BD" w:rsidRDefault="00500153" w:rsidP="008960B7">
            <w:pPr>
              <w:spacing w:line="360" w:lineRule="auto"/>
              <w:ind w:left="0" w:firstLine="0"/>
              <w:rPr>
                <w:szCs w:val="28"/>
              </w:rPr>
            </w:pPr>
            <w:r w:rsidRPr="006A46BD">
              <w:rPr>
                <w:szCs w:val="28"/>
              </w:rPr>
              <w:t>Datetime2</w:t>
            </w:r>
          </w:p>
        </w:tc>
        <w:tc>
          <w:tcPr>
            <w:tcW w:w="3962" w:type="dxa"/>
          </w:tcPr>
          <w:p w14:paraId="1DD2BAF4" w14:textId="11E77F0A" w:rsidR="00500153" w:rsidRPr="006A46BD" w:rsidRDefault="00500153" w:rsidP="008960B7">
            <w:pPr>
              <w:spacing w:line="360" w:lineRule="auto"/>
              <w:ind w:left="0" w:firstLine="0"/>
              <w:rPr>
                <w:szCs w:val="28"/>
              </w:rPr>
            </w:pPr>
            <w:r w:rsidRPr="006A46BD">
              <w:rPr>
                <w:szCs w:val="28"/>
              </w:rPr>
              <w:t>Ngày tạo</w:t>
            </w:r>
          </w:p>
        </w:tc>
      </w:tr>
      <w:tr w:rsidR="00500153" w:rsidRPr="006A46BD" w14:paraId="6E87D34B" w14:textId="77777777" w:rsidTr="00500153">
        <w:tc>
          <w:tcPr>
            <w:tcW w:w="1686" w:type="dxa"/>
          </w:tcPr>
          <w:p w14:paraId="19B3D876" w14:textId="392FEFE9" w:rsidR="00500153" w:rsidRPr="006A46BD" w:rsidRDefault="00500153" w:rsidP="008960B7">
            <w:pPr>
              <w:spacing w:line="360" w:lineRule="auto"/>
              <w:ind w:left="0" w:firstLine="0"/>
              <w:rPr>
                <w:szCs w:val="28"/>
              </w:rPr>
            </w:pPr>
            <w:r w:rsidRPr="006A46BD">
              <w:rPr>
                <w:szCs w:val="28"/>
              </w:rPr>
              <w:t>Image</w:t>
            </w:r>
          </w:p>
        </w:tc>
        <w:tc>
          <w:tcPr>
            <w:tcW w:w="3119" w:type="dxa"/>
          </w:tcPr>
          <w:p w14:paraId="2383F638" w14:textId="5A88A98C" w:rsidR="00500153" w:rsidRPr="006A46BD" w:rsidRDefault="00500153" w:rsidP="008960B7">
            <w:pPr>
              <w:spacing w:line="360" w:lineRule="auto"/>
              <w:ind w:left="0" w:firstLine="0"/>
              <w:rPr>
                <w:szCs w:val="28"/>
              </w:rPr>
            </w:pPr>
            <w:r w:rsidRPr="006A46BD">
              <w:rPr>
                <w:szCs w:val="28"/>
              </w:rPr>
              <w:t>Nvarchar(450)</w:t>
            </w:r>
          </w:p>
        </w:tc>
        <w:tc>
          <w:tcPr>
            <w:tcW w:w="3962" w:type="dxa"/>
          </w:tcPr>
          <w:p w14:paraId="18898389" w14:textId="25CA59FA" w:rsidR="00500153" w:rsidRPr="006A46BD" w:rsidRDefault="00500153" w:rsidP="008960B7">
            <w:pPr>
              <w:keepNext/>
              <w:spacing w:line="360" w:lineRule="auto"/>
              <w:ind w:left="0" w:firstLine="0"/>
              <w:rPr>
                <w:szCs w:val="28"/>
              </w:rPr>
            </w:pPr>
            <w:r w:rsidRPr="006A46BD">
              <w:rPr>
                <w:szCs w:val="28"/>
              </w:rPr>
              <w:t>Url của hình ảnh</w:t>
            </w:r>
          </w:p>
        </w:tc>
      </w:tr>
    </w:tbl>
    <w:p w14:paraId="6296D8D9" w14:textId="06F9A08E" w:rsidR="00500153" w:rsidRPr="006A46BD" w:rsidRDefault="007E1924" w:rsidP="008960B7">
      <w:pPr>
        <w:pStyle w:val="Caption"/>
        <w:spacing w:line="360" w:lineRule="auto"/>
        <w:rPr>
          <w:szCs w:val="28"/>
        </w:rPr>
      </w:pPr>
      <w:bookmarkStart w:id="224" w:name="_Toc167628567"/>
      <w:r w:rsidRPr="006A46BD">
        <w:rPr>
          <w:szCs w:val="28"/>
        </w:rPr>
        <w:lastRenderedPageBreak/>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4</w:t>
      </w:r>
      <w:r w:rsidR="00C87AC0" w:rsidRPr="006A46BD">
        <w:rPr>
          <w:szCs w:val="28"/>
        </w:rPr>
        <w:fldChar w:fldCharType="end"/>
      </w:r>
      <w:r w:rsidRPr="006A46BD">
        <w:rPr>
          <w:szCs w:val="28"/>
        </w:rPr>
        <w:t xml:space="preserve"> Bảng mô tả chi tiết bảng Conversation</w:t>
      </w:r>
      <w:bookmarkEnd w:id="224"/>
    </w:p>
    <w:p w14:paraId="786B8C96" w14:textId="0A4CF98B" w:rsidR="001D3AD9" w:rsidRPr="006A46BD" w:rsidRDefault="001D3AD9" w:rsidP="008960B7">
      <w:pPr>
        <w:pStyle w:val="ListParagraph"/>
        <w:numPr>
          <w:ilvl w:val="0"/>
          <w:numId w:val="151"/>
        </w:numPr>
        <w:spacing w:line="360" w:lineRule="auto"/>
        <w:rPr>
          <w:szCs w:val="28"/>
        </w:rPr>
      </w:pPr>
      <w:r w:rsidRPr="006A46BD">
        <w:rPr>
          <w:szCs w:val="28"/>
        </w:rPr>
        <w:t>Bảng Friendship:</w:t>
      </w:r>
    </w:p>
    <w:tbl>
      <w:tblPr>
        <w:tblStyle w:val="TableGrid0"/>
        <w:tblW w:w="0" w:type="auto"/>
        <w:tblInd w:w="10" w:type="dxa"/>
        <w:tblLook w:val="04A0" w:firstRow="1" w:lastRow="0" w:firstColumn="1" w:lastColumn="0" w:noHBand="0" w:noVBand="1"/>
      </w:tblPr>
      <w:tblGrid>
        <w:gridCol w:w="2225"/>
        <w:gridCol w:w="2515"/>
        <w:gridCol w:w="4027"/>
      </w:tblGrid>
      <w:tr w:rsidR="00705D99" w:rsidRPr="006A46BD" w14:paraId="12DDF5EF" w14:textId="77777777" w:rsidTr="00705D99">
        <w:tc>
          <w:tcPr>
            <w:tcW w:w="1970" w:type="dxa"/>
          </w:tcPr>
          <w:p w14:paraId="7C6CC347" w14:textId="29EDED75" w:rsidR="00705D99" w:rsidRPr="006A46BD" w:rsidRDefault="00705D99" w:rsidP="008960B7">
            <w:pPr>
              <w:spacing w:line="360" w:lineRule="auto"/>
              <w:ind w:left="0" w:firstLine="0"/>
              <w:jc w:val="center"/>
              <w:rPr>
                <w:b/>
                <w:bCs/>
                <w:szCs w:val="28"/>
              </w:rPr>
            </w:pPr>
            <w:r w:rsidRPr="006A46BD">
              <w:rPr>
                <w:b/>
                <w:bCs/>
                <w:szCs w:val="28"/>
              </w:rPr>
              <w:t>Tên trường</w:t>
            </w:r>
          </w:p>
        </w:tc>
        <w:tc>
          <w:tcPr>
            <w:tcW w:w="2551" w:type="dxa"/>
          </w:tcPr>
          <w:p w14:paraId="738C7F43" w14:textId="743E4567" w:rsidR="00705D99" w:rsidRPr="006A46BD" w:rsidRDefault="00705D99" w:rsidP="008960B7">
            <w:pPr>
              <w:spacing w:line="360" w:lineRule="auto"/>
              <w:ind w:left="0" w:firstLine="0"/>
              <w:jc w:val="center"/>
              <w:rPr>
                <w:b/>
                <w:bCs/>
                <w:szCs w:val="28"/>
              </w:rPr>
            </w:pPr>
            <w:r w:rsidRPr="006A46BD">
              <w:rPr>
                <w:b/>
                <w:bCs/>
                <w:szCs w:val="28"/>
              </w:rPr>
              <w:t>Kiểu dữ liệu</w:t>
            </w:r>
          </w:p>
        </w:tc>
        <w:tc>
          <w:tcPr>
            <w:tcW w:w="4246" w:type="dxa"/>
          </w:tcPr>
          <w:p w14:paraId="6FFB32EF" w14:textId="083A667A" w:rsidR="00705D99" w:rsidRPr="006A46BD" w:rsidRDefault="00705D99" w:rsidP="008960B7">
            <w:pPr>
              <w:spacing w:line="360" w:lineRule="auto"/>
              <w:ind w:left="0" w:firstLine="0"/>
              <w:jc w:val="center"/>
              <w:rPr>
                <w:b/>
                <w:bCs/>
                <w:szCs w:val="28"/>
              </w:rPr>
            </w:pPr>
            <w:r w:rsidRPr="006A46BD">
              <w:rPr>
                <w:b/>
                <w:bCs/>
                <w:szCs w:val="28"/>
              </w:rPr>
              <w:t>Mô tả</w:t>
            </w:r>
          </w:p>
        </w:tc>
      </w:tr>
      <w:tr w:rsidR="00705D99" w:rsidRPr="006A46BD" w14:paraId="24812B87" w14:textId="77777777" w:rsidTr="00705D99">
        <w:tc>
          <w:tcPr>
            <w:tcW w:w="1970" w:type="dxa"/>
          </w:tcPr>
          <w:p w14:paraId="68309615" w14:textId="3E072F90" w:rsidR="00705D99" w:rsidRPr="006A46BD" w:rsidRDefault="00705D99" w:rsidP="008960B7">
            <w:pPr>
              <w:spacing w:line="360" w:lineRule="auto"/>
              <w:ind w:left="0" w:firstLine="0"/>
              <w:rPr>
                <w:szCs w:val="28"/>
              </w:rPr>
            </w:pPr>
            <w:r w:rsidRPr="006A46BD">
              <w:rPr>
                <w:szCs w:val="28"/>
              </w:rPr>
              <w:t>Id</w:t>
            </w:r>
          </w:p>
        </w:tc>
        <w:tc>
          <w:tcPr>
            <w:tcW w:w="2551" w:type="dxa"/>
          </w:tcPr>
          <w:p w14:paraId="2AFA8FAD" w14:textId="34B882BA" w:rsidR="00705D99" w:rsidRPr="006A46BD" w:rsidRDefault="00705D99" w:rsidP="008960B7">
            <w:pPr>
              <w:spacing w:line="360" w:lineRule="auto"/>
              <w:ind w:left="0" w:firstLine="0"/>
              <w:rPr>
                <w:szCs w:val="28"/>
              </w:rPr>
            </w:pPr>
            <w:r w:rsidRPr="006A46BD">
              <w:rPr>
                <w:szCs w:val="28"/>
              </w:rPr>
              <w:t>uniqueidentifier</w:t>
            </w:r>
          </w:p>
        </w:tc>
        <w:tc>
          <w:tcPr>
            <w:tcW w:w="4246" w:type="dxa"/>
          </w:tcPr>
          <w:p w14:paraId="6966B6D6" w14:textId="19A47CD0" w:rsidR="00705D99" w:rsidRPr="006A46BD" w:rsidRDefault="00705D99" w:rsidP="008960B7">
            <w:pPr>
              <w:spacing w:line="360" w:lineRule="auto"/>
              <w:ind w:left="0" w:firstLine="0"/>
              <w:rPr>
                <w:szCs w:val="28"/>
              </w:rPr>
            </w:pPr>
            <w:r w:rsidRPr="006A46BD">
              <w:rPr>
                <w:szCs w:val="28"/>
              </w:rPr>
              <w:t>Id của bạn bè</w:t>
            </w:r>
          </w:p>
        </w:tc>
      </w:tr>
      <w:tr w:rsidR="00705D99" w:rsidRPr="006A46BD" w14:paraId="08452E93" w14:textId="77777777" w:rsidTr="00705D99">
        <w:tc>
          <w:tcPr>
            <w:tcW w:w="1970" w:type="dxa"/>
          </w:tcPr>
          <w:p w14:paraId="0A6F9038" w14:textId="141CD4CF" w:rsidR="00705D99" w:rsidRPr="006A46BD" w:rsidRDefault="00705D99" w:rsidP="008960B7">
            <w:pPr>
              <w:spacing w:line="360" w:lineRule="auto"/>
              <w:ind w:left="0" w:firstLine="0"/>
              <w:rPr>
                <w:szCs w:val="28"/>
              </w:rPr>
            </w:pPr>
            <w:r w:rsidRPr="006A46BD">
              <w:rPr>
                <w:szCs w:val="28"/>
              </w:rPr>
              <w:t>RequestUserId</w:t>
            </w:r>
          </w:p>
        </w:tc>
        <w:tc>
          <w:tcPr>
            <w:tcW w:w="2551" w:type="dxa"/>
          </w:tcPr>
          <w:p w14:paraId="74FC7454" w14:textId="1CFBD60B" w:rsidR="00705D99" w:rsidRPr="006A46BD" w:rsidRDefault="00705D99" w:rsidP="008960B7">
            <w:pPr>
              <w:spacing w:line="360" w:lineRule="auto"/>
              <w:ind w:left="0" w:firstLine="0"/>
              <w:rPr>
                <w:szCs w:val="28"/>
              </w:rPr>
            </w:pPr>
            <w:r w:rsidRPr="006A46BD">
              <w:rPr>
                <w:szCs w:val="28"/>
              </w:rPr>
              <w:t>Nvarchar(450)</w:t>
            </w:r>
          </w:p>
        </w:tc>
        <w:tc>
          <w:tcPr>
            <w:tcW w:w="4246" w:type="dxa"/>
          </w:tcPr>
          <w:p w14:paraId="1407BF5E" w14:textId="2C854F9F" w:rsidR="00705D99" w:rsidRPr="006A46BD" w:rsidRDefault="00705D99" w:rsidP="008960B7">
            <w:pPr>
              <w:spacing w:line="360" w:lineRule="auto"/>
              <w:ind w:left="0" w:firstLine="0"/>
              <w:rPr>
                <w:szCs w:val="28"/>
              </w:rPr>
            </w:pPr>
            <w:r w:rsidRPr="006A46BD">
              <w:rPr>
                <w:szCs w:val="28"/>
              </w:rPr>
              <w:t>Id của người dùng yêu cầu</w:t>
            </w:r>
          </w:p>
        </w:tc>
      </w:tr>
      <w:tr w:rsidR="00705D99" w:rsidRPr="006A46BD" w14:paraId="4617FCEB" w14:textId="77777777" w:rsidTr="00705D99">
        <w:tc>
          <w:tcPr>
            <w:tcW w:w="1970" w:type="dxa"/>
          </w:tcPr>
          <w:p w14:paraId="6118846F" w14:textId="280E6EA6" w:rsidR="00705D99" w:rsidRPr="006A46BD" w:rsidRDefault="00705D99" w:rsidP="008960B7">
            <w:pPr>
              <w:spacing w:line="360" w:lineRule="auto"/>
              <w:ind w:left="0" w:firstLine="0"/>
              <w:rPr>
                <w:szCs w:val="28"/>
              </w:rPr>
            </w:pPr>
            <w:r w:rsidRPr="006A46BD">
              <w:rPr>
                <w:szCs w:val="28"/>
              </w:rPr>
              <w:t>TargetUserId</w:t>
            </w:r>
          </w:p>
        </w:tc>
        <w:tc>
          <w:tcPr>
            <w:tcW w:w="2551" w:type="dxa"/>
          </w:tcPr>
          <w:p w14:paraId="049D77A9" w14:textId="1E7502C9" w:rsidR="00705D99" w:rsidRPr="006A46BD" w:rsidRDefault="00705D99" w:rsidP="008960B7">
            <w:pPr>
              <w:spacing w:line="360" w:lineRule="auto"/>
              <w:ind w:left="0" w:firstLine="0"/>
              <w:rPr>
                <w:szCs w:val="28"/>
              </w:rPr>
            </w:pPr>
            <w:r w:rsidRPr="006A46BD">
              <w:rPr>
                <w:szCs w:val="28"/>
              </w:rPr>
              <w:t>Nvarchar(450)</w:t>
            </w:r>
          </w:p>
        </w:tc>
        <w:tc>
          <w:tcPr>
            <w:tcW w:w="4246" w:type="dxa"/>
          </w:tcPr>
          <w:p w14:paraId="28044000" w14:textId="3111773B" w:rsidR="00705D99" w:rsidRPr="006A46BD" w:rsidRDefault="00705D99" w:rsidP="008960B7">
            <w:pPr>
              <w:spacing w:line="360" w:lineRule="auto"/>
              <w:ind w:left="0" w:firstLine="0"/>
              <w:rPr>
                <w:szCs w:val="28"/>
              </w:rPr>
            </w:pPr>
            <w:r w:rsidRPr="006A46BD">
              <w:rPr>
                <w:szCs w:val="28"/>
              </w:rPr>
              <w:t>Id của người dùng đích</w:t>
            </w:r>
          </w:p>
        </w:tc>
      </w:tr>
      <w:tr w:rsidR="00705D99" w:rsidRPr="006A46BD" w14:paraId="5C422BCB" w14:textId="77777777" w:rsidTr="00705D99">
        <w:tc>
          <w:tcPr>
            <w:tcW w:w="1970" w:type="dxa"/>
          </w:tcPr>
          <w:p w14:paraId="214E90B3" w14:textId="44BB936A" w:rsidR="00705D99" w:rsidRPr="006A46BD" w:rsidRDefault="00705D99" w:rsidP="008960B7">
            <w:pPr>
              <w:spacing w:line="360" w:lineRule="auto"/>
              <w:ind w:left="0" w:firstLine="0"/>
              <w:rPr>
                <w:szCs w:val="28"/>
              </w:rPr>
            </w:pPr>
            <w:r w:rsidRPr="006A46BD">
              <w:rPr>
                <w:szCs w:val="28"/>
              </w:rPr>
              <w:t>FriendshipTypeId</w:t>
            </w:r>
          </w:p>
        </w:tc>
        <w:tc>
          <w:tcPr>
            <w:tcW w:w="2551" w:type="dxa"/>
          </w:tcPr>
          <w:p w14:paraId="5E11E7E3" w14:textId="0607ED26" w:rsidR="00705D99" w:rsidRPr="006A46BD" w:rsidRDefault="00705D99" w:rsidP="008960B7">
            <w:pPr>
              <w:spacing w:line="360" w:lineRule="auto"/>
              <w:ind w:left="0" w:firstLine="0"/>
              <w:rPr>
                <w:szCs w:val="28"/>
              </w:rPr>
            </w:pPr>
            <w:r w:rsidRPr="006A46BD">
              <w:rPr>
                <w:szCs w:val="28"/>
              </w:rPr>
              <w:t>Int</w:t>
            </w:r>
          </w:p>
        </w:tc>
        <w:tc>
          <w:tcPr>
            <w:tcW w:w="4246" w:type="dxa"/>
          </w:tcPr>
          <w:p w14:paraId="6FF9C687" w14:textId="1C4537F5" w:rsidR="00705D99" w:rsidRPr="006A46BD" w:rsidRDefault="00705D99" w:rsidP="008960B7">
            <w:pPr>
              <w:spacing w:line="360" w:lineRule="auto"/>
              <w:ind w:left="0" w:firstLine="0"/>
              <w:rPr>
                <w:szCs w:val="28"/>
              </w:rPr>
            </w:pPr>
            <w:r w:rsidRPr="006A46BD">
              <w:rPr>
                <w:szCs w:val="28"/>
              </w:rPr>
              <w:t>Trạng thái bạn bè</w:t>
            </w:r>
          </w:p>
        </w:tc>
      </w:tr>
      <w:tr w:rsidR="00705D99" w:rsidRPr="006A46BD" w14:paraId="24F93EE2" w14:textId="77777777" w:rsidTr="00705D99">
        <w:tc>
          <w:tcPr>
            <w:tcW w:w="1970" w:type="dxa"/>
          </w:tcPr>
          <w:p w14:paraId="7196E33C" w14:textId="0A42AE0A" w:rsidR="00705D99" w:rsidRPr="006A46BD" w:rsidRDefault="00705D99" w:rsidP="008960B7">
            <w:pPr>
              <w:spacing w:line="360" w:lineRule="auto"/>
              <w:ind w:left="0" w:firstLine="0"/>
              <w:rPr>
                <w:szCs w:val="28"/>
              </w:rPr>
            </w:pPr>
            <w:r w:rsidRPr="006A46BD">
              <w:rPr>
                <w:szCs w:val="28"/>
              </w:rPr>
              <w:t>CreatedAt</w:t>
            </w:r>
          </w:p>
        </w:tc>
        <w:tc>
          <w:tcPr>
            <w:tcW w:w="2551" w:type="dxa"/>
          </w:tcPr>
          <w:p w14:paraId="4498627E" w14:textId="4ABE8531" w:rsidR="00705D99" w:rsidRPr="006A46BD" w:rsidRDefault="00705D99" w:rsidP="008960B7">
            <w:pPr>
              <w:spacing w:line="360" w:lineRule="auto"/>
              <w:ind w:left="0" w:firstLine="0"/>
              <w:rPr>
                <w:szCs w:val="28"/>
              </w:rPr>
            </w:pPr>
            <w:r w:rsidRPr="006A46BD">
              <w:rPr>
                <w:szCs w:val="28"/>
              </w:rPr>
              <w:t>Datetime2</w:t>
            </w:r>
          </w:p>
        </w:tc>
        <w:tc>
          <w:tcPr>
            <w:tcW w:w="4246" w:type="dxa"/>
          </w:tcPr>
          <w:p w14:paraId="2507529E" w14:textId="650326A1" w:rsidR="00705D99" w:rsidRPr="006A46BD" w:rsidRDefault="00705D99" w:rsidP="008960B7">
            <w:pPr>
              <w:keepNext/>
              <w:spacing w:line="360" w:lineRule="auto"/>
              <w:ind w:left="0" w:firstLine="0"/>
              <w:rPr>
                <w:szCs w:val="28"/>
              </w:rPr>
            </w:pPr>
            <w:r w:rsidRPr="006A46BD">
              <w:rPr>
                <w:szCs w:val="28"/>
              </w:rPr>
              <w:t>Ngày tạo</w:t>
            </w:r>
          </w:p>
        </w:tc>
      </w:tr>
    </w:tbl>
    <w:p w14:paraId="4F399118" w14:textId="26E05D7F" w:rsidR="00D76465" w:rsidRPr="006A46BD" w:rsidRDefault="00CB0253" w:rsidP="008960B7">
      <w:pPr>
        <w:pStyle w:val="Caption"/>
        <w:spacing w:line="360" w:lineRule="auto"/>
        <w:rPr>
          <w:szCs w:val="28"/>
        </w:rPr>
      </w:pP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Table \* ARABIC \s 1 </w:instrText>
      </w:r>
      <w:r w:rsidRPr="006A46BD">
        <w:rPr>
          <w:szCs w:val="28"/>
        </w:rPr>
        <w:fldChar w:fldCharType="separate"/>
      </w:r>
      <w:r w:rsidR="003814D5" w:rsidRPr="006A46BD">
        <w:rPr>
          <w:noProof/>
          <w:szCs w:val="28"/>
        </w:rPr>
        <w:t>1</w:t>
      </w:r>
      <w:r w:rsidRPr="006A46BD">
        <w:rPr>
          <w:szCs w:val="28"/>
        </w:rPr>
        <w:fldChar w:fldCharType="end"/>
      </w:r>
      <w:r w:rsidR="00705D99" w:rsidRPr="006A46BD">
        <w:rPr>
          <w:szCs w:val="28"/>
        </w:rPr>
        <w:t xml:space="preserve"> Bảng mô tả chi tiết bảng Friendship</w:t>
      </w:r>
    </w:p>
    <w:p w14:paraId="1A0E0AB1" w14:textId="62E241FC" w:rsidR="001D3AD9" w:rsidRPr="006A46BD" w:rsidRDefault="001D3AD9" w:rsidP="008960B7">
      <w:pPr>
        <w:pStyle w:val="ListParagraph"/>
        <w:numPr>
          <w:ilvl w:val="0"/>
          <w:numId w:val="151"/>
        </w:numPr>
        <w:spacing w:line="360" w:lineRule="auto"/>
        <w:rPr>
          <w:szCs w:val="28"/>
        </w:rPr>
      </w:pPr>
      <w:r w:rsidRPr="006A46BD">
        <w:rPr>
          <w:szCs w:val="28"/>
        </w:rPr>
        <w:t>Bảng FriendshipType:</w:t>
      </w:r>
    </w:p>
    <w:tbl>
      <w:tblPr>
        <w:tblStyle w:val="TableGrid0"/>
        <w:tblW w:w="0" w:type="auto"/>
        <w:tblInd w:w="10" w:type="dxa"/>
        <w:tblLook w:val="04A0" w:firstRow="1" w:lastRow="0" w:firstColumn="1" w:lastColumn="0" w:noHBand="0" w:noVBand="1"/>
      </w:tblPr>
      <w:tblGrid>
        <w:gridCol w:w="2112"/>
        <w:gridCol w:w="2693"/>
        <w:gridCol w:w="3962"/>
      </w:tblGrid>
      <w:tr w:rsidR="009A645D" w:rsidRPr="006A46BD" w14:paraId="68C2A23C" w14:textId="77777777" w:rsidTr="009A645D">
        <w:tc>
          <w:tcPr>
            <w:tcW w:w="2112" w:type="dxa"/>
          </w:tcPr>
          <w:p w14:paraId="63CB4776" w14:textId="75538F42" w:rsidR="009A645D" w:rsidRPr="006A46BD" w:rsidRDefault="009A645D" w:rsidP="008960B7">
            <w:pPr>
              <w:spacing w:line="360" w:lineRule="auto"/>
              <w:ind w:left="0" w:firstLine="0"/>
              <w:jc w:val="center"/>
              <w:rPr>
                <w:b/>
                <w:bCs/>
                <w:szCs w:val="28"/>
              </w:rPr>
            </w:pPr>
            <w:r w:rsidRPr="006A46BD">
              <w:rPr>
                <w:b/>
                <w:bCs/>
                <w:szCs w:val="28"/>
              </w:rPr>
              <w:t>Tên trường</w:t>
            </w:r>
          </w:p>
        </w:tc>
        <w:tc>
          <w:tcPr>
            <w:tcW w:w="2693" w:type="dxa"/>
          </w:tcPr>
          <w:p w14:paraId="08817102" w14:textId="03805D27" w:rsidR="009A645D" w:rsidRPr="006A46BD" w:rsidRDefault="009A645D" w:rsidP="008960B7">
            <w:pPr>
              <w:spacing w:line="360" w:lineRule="auto"/>
              <w:ind w:left="0" w:firstLine="0"/>
              <w:jc w:val="center"/>
              <w:rPr>
                <w:b/>
                <w:bCs/>
                <w:szCs w:val="28"/>
              </w:rPr>
            </w:pPr>
            <w:r w:rsidRPr="006A46BD">
              <w:rPr>
                <w:b/>
                <w:bCs/>
                <w:szCs w:val="28"/>
              </w:rPr>
              <w:t>Kiểu dữ liệu</w:t>
            </w:r>
          </w:p>
        </w:tc>
        <w:tc>
          <w:tcPr>
            <w:tcW w:w="3962" w:type="dxa"/>
          </w:tcPr>
          <w:p w14:paraId="68D905DB" w14:textId="26AD103E" w:rsidR="009A645D" w:rsidRPr="006A46BD" w:rsidRDefault="009A645D" w:rsidP="008960B7">
            <w:pPr>
              <w:spacing w:line="360" w:lineRule="auto"/>
              <w:ind w:left="0" w:firstLine="0"/>
              <w:jc w:val="center"/>
              <w:rPr>
                <w:b/>
                <w:bCs/>
                <w:szCs w:val="28"/>
              </w:rPr>
            </w:pPr>
            <w:r w:rsidRPr="006A46BD">
              <w:rPr>
                <w:b/>
                <w:bCs/>
                <w:szCs w:val="28"/>
              </w:rPr>
              <w:t>Mô tả</w:t>
            </w:r>
          </w:p>
        </w:tc>
      </w:tr>
      <w:tr w:rsidR="009A645D" w:rsidRPr="006A46BD" w14:paraId="4A31C150" w14:textId="77777777" w:rsidTr="009A645D">
        <w:tc>
          <w:tcPr>
            <w:tcW w:w="2112" w:type="dxa"/>
          </w:tcPr>
          <w:p w14:paraId="0DD6C56C" w14:textId="230CDA54" w:rsidR="009A645D" w:rsidRPr="006A46BD" w:rsidRDefault="009A645D" w:rsidP="008960B7">
            <w:pPr>
              <w:spacing w:line="360" w:lineRule="auto"/>
              <w:ind w:left="0" w:firstLine="0"/>
              <w:rPr>
                <w:szCs w:val="28"/>
              </w:rPr>
            </w:pPr>
            <w:r w:rsidRPr="006A46BD">
              <w:rPr>
                <w:szCs w:val="28"/>
              </w:rPr>
              <w:t>Id</w:t>
            </w:r>
          </w:p>
        </w:tc>
        <w:tc>
          <w:tcPr>
            <w:tcW w:w="2693" w:type="dxa"/>
          </w:tcPr>
          <w:p w14:paraId="036069C0" w14:textId="4E1E6B22" w:rsidR="009A645D" w:rsidRPr="006A46BD" w:rsidRDefault="009A645D" w:rsidP="008960B7">
            <w:pPr>
              <w:spacing w:line="360" w:lineRule="auto"/>
              <w:ind w:left="0" w:firstLine="0"/>
              <w:rPr>
                <w:szCs w:val="28"/>
              </w:rPr>
            </w:pPr>
            <w:r w:rsidRPr="006A46BD">
              <w:rPr>
                <w:szCs w:val="28"/>
              </w:rPr>
              <w:t>Uniqueidentifier</w:t>
            </w:r>
          </w:p>
        </w:tc>
        <w:tc>
          <w:tcPr>
            <w:tcW w:w="3962" w:type="dxa"/>
          </w:tcPr>
          <w:p w14:paraId="24C58FFE" w14:textId="5CEEB6CE" w:rsidR="009A645D" w:rsidRPr="006A46BD" w:rsidRDefault="009A645D" w:rsidP="008960B7">
            <w:pPr>
              <w:spacing w:line="360" w:lineRule="auto"/>
              <w:ind w:left="0" w:firstLine="0"/>
              <w:rPr>
                <w:szCs w:val="28"/>
              </w:rPr>
            </w:pPr>
            <w:r w:rsidRPr="006A46BD">
              <w:rPr>
                <w:szCs w:val="28"/>
              </w:rPr>
              <w:t>Id của kiểu bạn bè</w:t>
            </w:r>
          </w:p>
        </w:tc>
      </w:tr>
      <w:tr w:rsidR="009A645D" w:rsidRPr="006A46BD" w14:paraId="120E2038" w14:textId="77777777" w:rsidTr="009A645D">
        <w:tc>
          <w:tcPr>
            <w:tcW w:w="2112" w:type="dxa"/>
          </w:tcPr>
          <w:p w14:paraId="71D2032F" w14:textId="343B5279" w:rsidR="009A645D" w:rsidRPr="006A46BD" w:rsidRDefault="009A645D" w:rsidP="008960B7">
            <w:pPr>
              <w:spacing w:line="360" w:lineRule="auto"/>
              <w:ind w:left="0" w:firstLine="0"/>
              <w:rPr>
                <w:szCs w:val="28"/>
              </w:rPr>
            </w:pPr>
            <w:r w:rsidRPr="006A46BD">
              <w:rPr>
                <w:szCs w:val="28"/>
              </w:rPr>
              <w:t>Name</w:t>
            </w:r>
          </w:p>
        </w:tc>
        <w:tc>
          <w:tcPr>
            <w:tcW w:w="2693" w:type="dxa"/>
          </w:tcPr>
          <w:p w14:paraId="20D11C36" w14:textId="5E920587" w:rsidR="009A645D" w:rsidRPr="006A46BD" w:rsidRDefault="009A645D" w:rsidP="008960B7">
            <w:pPr>
              <w:spacing w:line="360" w:lineRule="auto"/>
              <w:ind w:left="0" w:firstLine="0"/>
              <w:rPr>
                <w:szCs w:val="28"/>
              </w:rPr>
            </w:pPr>
            <w:r w:rsidRPr="006A46BD">
              <w:rPr>
                <w:szCs w:val="28"/>
              </w:rPr>
              <w:t>Nvarchar(50)</w:t>
            </w:r>
          </w:p>
        </w:tc>
        <w:tc>
          <w:tcPr>
            <w:tcW w:w="3962" w:type="dxa"/>
          </w:tcPr>
          <w:p w14:paraId="1133FA18" w14:textId="4CBC7C89" w:rsidR="009A645D" w:rsidRPr="006A46BD" w:rsidRDefault="009A645D" w:rsidP="008960B7">
            <w:pPr>
              <w:spacing w:line="360" w:lineRule="auto"/>
              <w:ind w:left="0" w:firstLine="0"/>
              <w:rPr>
                <w:szCs w:val="28"/>
              </w:rPr>
            </w:pPr>
            <w:r w:rsidRPr="006A46BD">
              <w:rPr>
                <w:szCs w:val="28"/>
              </w:rPr>
              <w:t>Tên của kiểu bạn bè</w:t>
            </w:r>
          </w:p>
        </w:tc>
      </w:tr>
      <w:tr w:rsidR="009A645D" w:rsidRPr="006A46BD" w14:paraId="4E37CA7B" w14:textId="77777777" w:rsidTr="009A645D">
        <w:tc>
          <w:tcPr>
            <w:tcW w:w="2112" w:type="dxa"/>
          </w:tcPr>
          <w:p w14:paraId="42F6D258" w14:textId="762F6157" w:rsidR="009A645D" w:rsidRPr="006A46BD" w:rsidRDefault="009A645D" w:rsidP="008960B7">
            <w:pPr>
              <w:spacing w:line="360" w:lineRule="auto"/>
              <w:ind w:left="0" w:firstLine="0"/>
              <w:rPr>
                <w:szCs w:val="28"/>
              </w:rPr>
            </w:pPr>
            <w:r w:rsidRPr="006A46BD">
              <w:rPr>
                <w:szCs w:val="28"/>
              </w:rPr>
              <w:t>CreatedAt</w:t>
            </w:r>
          </w:p>
        </w:tc>
        <w:tc>
          <w:tcPr>
            <w:tcW w:w="2693" w:type="dxa"/>
          </w:tcPr>
          <w:p w14:paraId="11F0572F" w14:textId="62F3F5A0" w:rsidR="009A645D" w:rsidRPr="006A46BD" w:rsidRDefault="009A645D" w:rsidP="008960B7">
            <w:pPr>
              <w:spacing w:line="360" w:lineRule="auto"/>
              <w:ind w:left="0" w:firstLine="0"/>
              <w:rPr>
                <w:szCs w:val="28"/>
              </w:rPr>
            </w:pPr>
            <w:r w:rsidRPr="006A46BD">
              <w:rPr>
                <w:szCs w:val="28"/>
              </w:rPr>
              <w:t>Datetime2</w:t>
            </w:r>
          </w:p>
        </w:tc>
        <w:tc>
          <w:tcPr>
            <w:tcW w:w="3962" w:type="dxa"/>
          </w:tcPr>
          <w:p w14:paraId="4C4D580D" w14:textId="00DE2BE4" w:rsidR="009A645D" w:rsidRPr="006A46BD" w:rsidRDefault="009A645D" w:rsidP="008960B7">
            <w:pPr>
              <w:keepNext/>
              <w:spacing w:line="360" w:lineRule="auto"/>
              <w:ind w:left="0" w:firstLine="0"/>
              <w:rPr>
                <w:szCs w:val="28"/>
              </w:rPr>
            </w:pPr>
            <w:r w:rsidRPr="006A46BD">
              <w:rPr>
                <w:szCs w:val="28"/>
              </w:rPr>
              <w:t>Ngày tạo</w:t>
            </w:r>
          </w:p>
        </w:tc>
      </w:tr>
    </w:tbl>
    <w:p w14:paraId="26EFF86C" w14:textId="2C73C337" w:rsidR="00CE24D3" w:rsidRPr="006A46BD" w:rsidRDefault="00CB0253" w:rsidP="008960B7">
      <w:pPr>
        <w:pStyle w:val="Caption"/>
        <w:spacing w:line="360" w:lineRule="auto"/>
        <w:rPr>
          <w:szCs w:val="28"/>
        </w:rPr>
      </w:pP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Table \* ARABIC \s 1 </w:instrText>
      </w:r>
      <w:r w:rsidRPr="006A46BD">
        <w:rPr>
          <w:szCs w:val="28"/>
        </w:rPr>
        <w:fldChar w:fldCharType="separate"/>
      </w:r>
      <w:r w:rsidR="003814D5" w:rsidRPr="006A46BD">
        <w:rPr>
          <w:noProof/>
          <w:szCs w:val="28"/>
        </w:rPr>
        <w:t>2</w:t>
      </w:r>
      <w:r w:rsidRPr="006A46BD">
        <w:rPr>
          <w:szCs w:val="28"/>
        </w:rPr>
        <w:fldChar w:fldCharType="end"/>
      </w:r>
      <w:r w:rsidR="007B4851" w:rsidRPr="006A46BD">
        <w:rPr>
          <w:szCs w:val="28"/>
        </w:rPr>
        <w:t xml:space="preserve"> Bảng mô tả chi tiết bảng FriendshipType</w:t>
      </w:r>
    </w:p>
    <w:p w14:paraId="2C467B73" w14:textId="47F560D1" w:rsidR="001D3AD9" w:rsidRPr="006A46BD" w:rsidRDefault="001D3AD9" w:rsidP="008960B7">
      <w:pPr>
        <w:pStyle w:val="ListParagraph"/>
        <w:numPr>
          <w:ilvl w:val="0"/>
          <w:numId w:val="151"/>
        </w:numPr>
        <w:spacing w:line="360" w:lineRule="auto"/>
        <w:rPr>
          <w:szCs w:val="28"/>
        </w:rPr>
      </w:pPr>
      <w:r w:rsidRPr="006A46BD">
        <w:rPr>
          <w:szCs w:val="28"/>
        </w:rPr>
        <w:t>Bảng Gender:</w:t>
      </w:r>
    </w:p>
    <w:tbl>
      <w:tblPr>
        <w:tblStyle w:val="TableGrid0"/>
        <w:tblW w:w="0" w:type="auto"/>
        <w:tblInd w:w="10" w:type="dxa"/>
        <w:tblLook w:val="04A0" w:firstRow="1" w:lastRow="0" w:firstColumn="1" w:lastColumn="0" w:noHBand="0" w:noVBand="1"/>
      </w:tblPr>
      <w:tblGrid>
        <w:gridCol w:w="2112"/>
        <w:gridCol w:w="2409"/>
        <w:gridCol w:w="4246"/>
      </w:tblGrid>
      <w:tr w:rsidR="00694A28" w:rsidRPr="006A46BD" w14:paraId="594D49F7" w14:textId="77777777" w:rsidTr="00694A28">
        <w:tc>
          <w:tcPr>
            <w:tcW w:w="2112" w:type="dxa"/>
          </w:tcPr>
          <w:p w14:paraId="4DBE22AD" w14:textId="1401D078" w:rsidR="00694A28" w:rsidRPr="006A46BD" w:rsidRDefault="00694A28" w:rsidP="008960B7">
            <w:pPr>
              <w:spacing w:line="360" w:lineRule="auto"/>
              <w:ind w:left="0" w:firstLine="0"/>
              <w:jc w:val="center"/>
              <w:rPr>
                <w:b/>
                <w:bCs/>
                <w:szCs w:val="28"/>
              </w:rPr>
            </w:pPr>
            <w:r w:rsidRPr="006A46BD">
              <w:rPr>
                <w:b/>
                <w:bCs/>
                <w:szCs w:val="28"/>
              </w:rPr>
              <w:t>Tên trường</w:t>
            </w:r>
          </w:p>
        </w:tc>
        <w:tc>
          <w:tcPr>
            <w:tcW w:w="2409" w:type="dxa"/>
          </w:tcPr>
          <w:p w14:paraId="12452170" w14:textId="3C8D7283" w:rsidR="00694A28" w:rsidRPr="006A46BD" w:rsidRDefault="00694A28" w:rsidP="008960B7">
            <w:pPr>
              <w:spacing w:line="360" w:lineRule="auto"/>
              <w:ind w:left="0" w:firstLine="0"/>
              <w:jc w:val="center"/>
              <w:rPr>
                <w:b/>
                <w:bCs/>
                <w:szCs w:val="28"/>
              </w:rPr>
            </w:pPr>
            <w:r w:rsidRPr="006A46BD">
              <w:rPr>
                <w:b/>
                <w:bCs/>
                <w:szCs w:val="28"/>
              </w:rPr>
              <w:t>Kiểu dữ liệu</w:t>
            </w:r>
          </w:p>
        </w:tc>
        <w:tc>
          <w:tcPr>
            <w:tcW w:w="4246" w:type="dxa"/>
          </w:tcPr>
          <w:p w14:paraId="01209052" w14:textId="34ED7237" w:rsidR="00694A28" w:rsidRPr="006A46BD" w:rsidRDefault="00694A28" w:rsidP="008960B7">
            <w:pPr>
              <w:spacing w:line="360" w:lineRule="auto"/>
              <w:ind w:left="0" w:firstLine="0"/>
              <w:jc w:val="center"/>
              <w:rPr>
                <w:b/>
                <w:bCs/>
                <w:szCs w:val="28"/>
              </w:rPr>
            </w:pPr>
            <w:r w:rsidRPr="006A46BD">
              <w:rPr>
                <w:b/>
                <w:bCs/>
                <w:szCs w:val="28"/>
              </w:rPr>
              <w:t>Mô tả</w:t>
            </w:r>
          </w:p>
        </w:tc>
      </w:tr>
      <w:tr w:rsidR="00694A28" w:rsidRPr="006A46BD" w14:paraId="11770441" w14:textId="77777777" w:rsidTr="00694A28">
        <w:tc>
          <w:tcPr>
            <w:tcW w:w="2112" w:type="dxa"/>
          </w:tcPr>
          <w:p w14:paraId="051B8112" w14:textId="60A0B1A6" w:rsidR="00694A28" w:rsidRPr="006A46BD" w:rsidRDefault="00D41E62" w:rsidP="008960B7">
            <w:pPr>
              <w:spacing w:line="360" w:lineRule="auto"/>
              <w:ind w:left="0" w:firstLine="0"/>
              <w:rPr>
                <w:szCs w:val="28"/>
              </w:rPr>
            </w:pPr>
            <w:r w:rsidRPr="006A46BD">
              <w:rPr>
                <w:szCs w:val="28"/>
              </w:rPr>
              <w:t>Id</w:t>
            </w:r>
          </w:p>
        </w:tc>
        <w:tc>
          <w:tcPr>
            <w:tcW w:w="2409" w:type="dxa"/>
          </w:tcPr>
          <w:p w14:paraId="0B33438B" w14:textId="154DBBCF" w:rsidR="00694A28" w:rsidRPr="006A46BD" w:rsidRDefault="00D41E62" w:rsidP="008960B7">
            <w:pPr>
              <w:spacing w:line="360" w:lineRule="auto"/>
              <w:ind w:left="0" w:firstLine="0"/>
              <w:rPr>
                <w:szCs w:val="28"/>
              </w:rPr>
            </w:pPr>
            <w:r w:rsidRPr="006A46BD">
              <w:rPr>
                <w:szCs w:val="28"/>
              </w:rPr>
              <w:t>Uniqueidentifier</w:t>
            </w:r>
          </w:p>
        </w:tc>
        <w:tc>
          <w:tcPr>
            <w:tcW w:w="4246" w:type="dxa"/>
          </w:tcPr>
          <w:p w14:paraId="48B2E138" w14:textId="47A20BC1" w:rsidR="00694A28" w:rsidRPr="006A46BD" w:rsidRDefault="00D41E62" w:rsidP="008960B7">
            <w:pPr>
              <w:spacing w:line="360" w:lineRule="auto"/>
              <w:ind w:left="0" w:firstLine="0"/>
              <w:rPr>
                <w:szCs w:val="28"/>
              </w:rPr>
            </w:pPr>
            <w:r w:rsidRPr="006A46BD">
              <w:rPr>
                <w:szCs w:val="28"/>
              </w:rPr>
              <w:t>Id của giới tính</w:t>
            </w:r>
          </w:p>
        </w:tc>
      </w:tr>
      <w:tr w:rsidR="00694A28" w:rsidRPr="006A46BD" w14:paraId="48ED14B8" w14:textId="77777777" w:rsidTr="00694A28">
        <w:tc>
          <w:tcPr>
            <w:tcW w:w="2112" w:type="dxa"/>
          </w:tcPr>
          <w:p w14:paraId="1DEADC1A" w14:textId="00509A6A" w:rsidR="00694A28" w:rsidRPr="006A46BD" w:rsidRDefault="00D41E62" w:rsidP="008960B7">
            <w:pPr>
              <w:spacing w:line="360" w:lineRule="auto"/>
              <w:ind w:left="0" w:firstLine="0"/>
              <w:rPr>
                <w:szCs w:val="28"/>
              </w:rPr>
            </w:pPr>
            <w:r w:rsidRPr="006A46BD">
              <w:rPr>
                <w:szCs w:val="28"/>
              </w:rPr>
              <w:t>Name</w:t>
            </w:r>
          </w:p>
        </w:tc>
        <w:tc>
          <w:tcPr>
            <w:tcW w:w="2409" w:type="dxa"/>
          </w:tcPr>
          <w:p w14:paraId="560A848C" w14:textId="446CAAFD" w:rsidR="00694A28" w:rsidRPr="006A46BD" w:rsidRDefault="00D41E62" w:rsidP="008960B7">
            <w:pPr>
              <w:spacing w:line="360" w:lineRule="auto"/>
              <w:ind w:left="0" w:firstLine="0"/>
              <w:rPr>
                <w:szCs w:val="28"/>
              </w:rPr>
            </w:pPr>
            <w:r w:rsidRPr="006A46BD">
              <w:rPr>
                <w:szCs w:val="28"/>
              </w:rPr>
              <w:t>Nvarchar(50)</w:t>
            </w:r>
          </w:p>
        </w:tc>
        <w:tc>
          <w:tcPr>
            <w:tcW w:w="4246" w:type="dxa"/>
          </w:tcPr>
          <w:p w14:paraId="6C8BC40D" w14:textId="3902E8BC" w:rsidR="00694A28" w:rsidRPr="006A46BD" w:rsidRDefault="00D41E62" w:rsidP="008960B7">
            <w:pPr>
              <w:spacing w:line="360" w:lineRule="auto"/>
              <w:ind w:left="0" w:firstLine="0"/>
              <w:rPr>
                <w:szCs w:val="28"/>
              </w:rPr>
            </w:pPr>
            <w:r w:rsidRPr="006A46BD">
              <w:rPr>
                <w:szCs w:val="28"/>
              </w:rPr>
              <w:t>Tên của giới tính</w:t>
            </w:r>
          </w:p>
        </w:tc>
      </w:tr>
      <w:tr w:rsidR="00694A28" w:rsidRPr="006A46BD" w14:paraId="560E0285" w14:textId="77777777" w:rsidTr="00694A28">
        <w:tc>
          <w:tcPr>
            <w:tcW w:w="2112" w:type="dxa"/>
          </w:tcPr>
          <w:p w14:paraId="4A40A332" w14:textId="0EC10C9E" w:rsidR="00694A28" w:rsidRPr="006A46BD" w:rsidRDefault="00D41E62" w:rsidP="008960B7">
            <w:pPr>
              <w:spacing w:line="360" w:lineRule="auto"/>
              <w:ind w:left="0" w:firstLine="0"/>
              <w:rPr>
                <w:szCs w:val="28"/>
              </w:rPr>
            </w:pPr>
            <w:r w:rsidRPr="006A46BD">
              <w:rPr>
                <w:szCs w:val="28"/>
              </w:rPr>
              <w:t>CreatedAt</w:t>
            </w:r>
          </w:p>
        </w:tc>
        <w:tc>
          <w:tcPr>
            <w:tcW w:w="2409" w:type="dxa"/>
          </w:tcPr>
          <w:p w14:paraId="2CC19287" w14:textId="3C81CC48" w:rsidR="00694A28" w:rsidRPr="006A46BD" w:rsidRDefault="00D41E62" w:rsidP="008960B7">
            <w:pPr>
              <w:spacing w:line="360" w:lineRule="auto"/>
              <w:ind w:left="0" w:firstLine="0"/>
              <w:rPr>
                <w:szCs w:val="28"/>
              </w:rPr>
            </w:pPr>
            <w:r w:rsidRPr="006A46BD">
              <w:rPr>
                <w:szCs w:val="28"/>
              </w:rPr>
              <w:t>Datetime2</w:t>
            </w:r>
          </w:p>
        </w:tc>
        <w:tc>
          <w:tcPr>
            <w:tcW w:w="4246" w:type="dxa"/>
          </w:tcPr>
          <w:p w14:paraId="191F04F6" w14:textId="6F2CBA9C" w:rsidR="00694A28" w:rsidRPr="006A46BD" w:rsidRDefault="00D41E62" w:rsidP="008960B7">
            <w:pPr>
              <w:keepNext/>
              <w:spacing w:line="360" w:lineRule="auto"/>
              <w:ind w:left="0" w:firstLine="0"/>
              <w:rPr>
                <w:szCs w:val="28"/>
              </w:rPr>
            </w:pPr>
            <w:r w:rsidRPr="006A46BD">
              <w:rPr>
                <w:szCs w:val="28"/>
              </w:rPr>
              <w:t>Ngày tạo</w:t>
            </w:r>
          </w:p>
        </w:tc>
      </w:tr>
    </w:tbl>
    <w:p w14:paraId="5AF23E0C" w14:textId="4A2FF1BD" w:rsidR="00694A28" w:rsidRPr="006A46BD" w:rsidRDefault="0038476D" w:rsidP="008960B7">
      <w:pPr>
        <w:pStyle w:val="Caption"/>
        <w:spacing w:line="360" w:lineRule="auto"/>
        <w:rPr>
          <w:szCs w:val="28"/>
        </w:rPr>
      </w:pPr>
      <w:bookmarkStart w:id="225" w:name="_Toc167628568"/>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5</w:t>
      </w:r>
      <w:r w:rsidR="00C87AC0" w:rsidRPr="006A46BD">
        <w:rPr>
          <w:szCs w:val="28"/>
        </w:rPr>
        <w:fldChar w:fldCharType="end"/>
      </w:r>
      <w:r w:rsidRPr="006A46BD">
        <w:rPr>
          <w:szCs w:val="28"/>
        </w:rPr>
        <w:t xml:space="preserve"> Bảng mô tả chi tiết bảng Gender</w:t>
      </w:r>
      <w:bookmarkEnd w:id="225"/>
    </w:p>
    <w:p w14:paraId="3899AFAA" w14:textId="3299D90D" w:rsidR="001D3AD9" w:rsidRPr="006A46BD" w:rsidRDefault="001D3AD9" w:rsidP="008960B7">
      <w:pPr>
        <w:pStyle w:val="ListParagraph"/>
        <w:numPr>
          <w:ilvl w:val="0"/>
          <w:numId w:val="151"/>
        </w:numPr>
        <w:spacing w:line="360" w:lineRule="auto"/>
        <w:rPr>
          <w:szCs w:val="28"/>
        </w:rPr>
      </w:pPr>
      <w:r w:rsidRPr="006A46BD">
        <w:rPr>
          <w:szCs w:val="28"/>
        </w:rPr>
        <w:t>Bảng GroupInvite</w:t>
      </w:r>
    </w:p>
    <w:tbl>
      <w:tblPr>
        <w:tblStyle w:val="TableGrid0"/>
        <w:tblW w:w="0" w:type="auto"/>
        <w:tblInd w:w="10" w:type="dxa"/>
        <w:tblLook w:val="04A0" w:firstRow="1" w:lastRow="0" w:firstColumn="1" w:lastColumn="0" w:noHBand="0" w:noVBand="1"/>
      </w:tblPr>
      <w:tblGrid>
        <w:gridCol w:w="2112"/>
        <w:gridCol w:w="2409"/>
        <w:gridCol w:w="4246"/>
      </w:tblGrid>
      <w:tr w:rsidR="00BF2260" w:rsidRPr="006A46BD" w14:paraId="3CE33241" w14:textId="77777777" w:rsidTr="00BF2260">
        <w:tc>
          <w:tcPr>
            <w:tcW w:w="2112" w:type="dxa"/>
          </w:tcPr>
          <w:p w14:paraId="64E4748E" w14:textId="7D55675A" w:rsidR="00BF2260" w:rsidRPr="006A46BD" w:rsidRDefault="00BF2260" w:rsidP="008960B7">
            <w:pPr>
              <w:spacing w:line="360" w:lineRule="auto"/>
              <w:ind w:left="0" w:firstLine="0"/>
              <w:jc w:val="center"/>
              <w:rPr>
                <w:b/>
                <w:bCs/>
                <w:szCs w:val="28"/>
              </w:rPr>
            </w:pPr>
            <w:r w:rsidRPr="006A46BD">
              <w:rPr>
                <w:b/>
                <w:bCs/>
                <w:szCs w:val="28"/>
              </w:rPr>
              <w:t>Tên trường</w:t>
            </w:r>
          </w:p>
        </w:tc>
        <w:tc>
          <w:tcPr>
            <w:tcW w:w="2409" w:type="dxa"/>
          </w:tcPr>
          <w:p w14:paraId="2B586259" w14:textId="4357DF9D" w:rsidR="00BF2260" w:rsidRPr="006A46BD" w:rsidRDefault="00BF2260" w:rsidP="008960B7">
            <w:pPr>
              <w:spacing w:line="360" w:lineRule="auto"/>
              <w:ind w:left="0" w:firstLine="0"/>
              <w:jc w:val="center"/>
              <w:rPr>
                <w:b/>
                <w:bCs/>
                <w:szCs w:val="28"/>
              </w:rPr>
            </w:pPr>
            <w:r w:rsidRPr="006A46BD">
              <w:rPr>
                <w:b/>
                <w:bCs/>
                <w:szCs w:val="28"/>
              </w:rPr>
              <w:t>Kiểu dữ liệu</w:t>
            </w:r>
          </w:p>
        </w:tc>
        <w:tc>
          <w:tcPr>
            <w:tcW w:w="4246" w:type="dxa"/>
          </w:tcPr>
          <w:p w14:paraId="78C1C659" w14:textId="7E0C82E6" w:rsidR="00BF2260" w:rsidRPr="006A46BD" w:rsidRDefault="00BF2260" w:rsidP="008960B7">
            <w:pPr>
              <w:spacing w:line="360" w:lineRule="auto"/>
              <w:ind w:left="0" w:firstLine="0"/>
              <w:jc w:val="center"/>
              <w:rPr>
                <w:b/>
                <w:bCs/>
                <w:szCs w:val="28"/>
              </w:rPr>
            </w:pPr>
            <w:r w:rsidRPr="006A46BD">
              <w:rPr>
                <w:b/>
                <w:bCs/>
                <w:szCs w:val="28"/>
              </w:rPr>
              <w:t>Mô tả</w:t>
            </w:r>
          </w:p>
        </w:tc>
      </w:tr>
      <w:tr w:rsidR="00BF2260" w:rsidRPr="006A46BD" w14:paraId="26172B75" w14:textId="77777777" w:rsidTr="00BF2260">
        <w:tc>
          <w:tcPr>
            <w:tcW w:w="2112" w:type="dxa"/>
          </w:tcPr>
          <w:p w14:paraId="730BAD12" w14:textId="4D070FBD" w:rsidR="00BF2260" w:rsidRPr="006A46BD" w:rsidRDefault="000E461F" w:rsidP="008960B7">
            <w:pPr>
              <w:spacing w:line="360" w:lineRule="auto"/>
              <w:ind w:left="0" w:firstLine="0"/>
              <w:rPr>
                <w:szCs w:val="28"/>
              </w:rPr>
            </w:pPr>
            <w:r w:rsidRPr="006A46BD">
              <w:rPr>
                <w:szCs w:val="28"/>
              </w:rPr>
              <w:t>Id</w:t>
            </w:r>
          </w:p>
        </w:tc>
        <w:tc>
          <w:tcPr>
            <w:tcW w:w="2409" w:type="dxa"/>
          </w:tcPr>
          <w:p w14:paraId="21FB73FE" w14:textId="5D0036B7" w:rsidR="00BF2260" w:rsidRPr="006A46BD" w:rsidRDefault="000E461F" w:rsidP="008960B7">
            <w:pPr>
              <w:spacing w:line="360" w:lineRule="auto"/>
              <w:ind w:left="0" w:firstLine="0"/>
              <w:rPr>
                <w:szCs w:val="28"/>
              </w:rPr>
            </w:pPr>
            <w:r w:rsidRPr="006A46BD">
              <w:rPr>
                <w:szCs w:val="28"/>
              </w:rPr>
              <w:t>Uniqueidentifier</w:t>
            </w:r>
          </w:p>
        </w:tc>
        <w:tc>
          <w:tcPr>
            <w:tcW w:w="4246" w:type="dxa"/>
          </w:tcPr>
          <w:p w14:paraId="469D92D7" w14:textId="608BE61D" w:rsidR="00BF2260" w:rsidRPr="006A46BD" w:rsidRDefault="000E461F" w:rsidP="008960B7">
            <w:pPr>
              <w:spacing w:line="360" w:lineRule="auto"/>
              <w:ind w:left="0" w:firstLine="0"/>
              <w:rPr>
                <w:szCs w:val="28"/>
              </w:rPr>
            </w:pPr>
            <w:r w:rsidRPr="006A46BD">
              <w:rPr>
                <w:szCs w:val="28"/>
              </w:rPr>
              <w:t>Id của yêu cầu tham gia nhóm</w:t>
            </w:r>
          </w:p>
        </w:tc>
      </w:tr>
      <w:tr w:rsidR="00BF2260" w:rsidRPr="006A46BD" w14:paraId="08BEA2A7" w14:textId="77777777" w:rsidTr="00BF2260">
        <w:tc>
          <w:tcPr>
            <w:tcW w:w="2112" w:type="dxa"/>
          </w:tcPr>
          <w:p w14:paraId="61EAE9D0" w14:textId="03FF7A18" w:rsidR="00BF2260" w:rsidRPr="006A46BD" w:rsidRDefault="000E461F" w:rsidP="008960B7">
            <w:pPr>
              <w:spacing w:line="360" w:lineRule="auto"/>
              <w:ind w:left="0" w:firstLine="0"/>
              <w:rPr>
                <w:szCs w:val="28"/>
              </w:rPr>
            </w:pPr>
            <w:r w:rsidRPr="006A46BD">
              <w:rPr>
                <w:szCs w:val="28"/>
              </w:rPr>
              <w:t>GroupId</w:t>
            </w:r>
          </w:p>
        </w:tc>
        <w:tc>
          <w:tcPr>
            <w:tcW w:w="2409" w:type="dxa"/>
          </w:tcPr>
          <w:p w14:paraId="0C18C741" w14:textId="540F9348" w:rsidR="00BF2260" w:rsidRPr="006A46BD" w:rsidRDefault="000E461F" w:rsidP="008960B7">
            <w:pPr>
              <w:spacing w:line="360" w:lineRule="auto"/>
              <w:ind w:left="0" w:firstLine="0"/>
              <w:rPr>
                <w:szCs w:val="28"/>
              </w:rPr>
            </w:pPr>
            <w:r w:rsidRPr="006A46BD">
              <w:rPr>
                <w:szCs w:val="28"/>
              </w:rPr>
              <w:t>Uniqueidentifier</w:t>
            </w:r>
          </w:p>
        </w:tc>
        <w:tc>
          <w:tcPr>
            <w:tcW w:w="4246" w:type="dxa"/>
          </w:tcPr>
          <w:p w14:paraId="2DA0B14D" w14:textId="1F0C29D0" w:rsidR="00BF2260" w:rsidRPr="006A46BD" w:rsidRDefault="000E461F" w:rsidP="008960B7">
            <w:pPr>
              <w:spacing w:line="360" w:lineRule="auto"/>
              <w:ind w:left="0" w:firstLine="0"/>
              <w:rPr>
                <w:szCs w:val="28"/>
              </w:rPr>
            </w:pPr>
            <w:r w:rsidRPr="006A46BD">
              <w:rPr>
                <w:szCs w:val="28"/>
              </w:rPr>
              <w:t>Id của nhóm</w:t>
            </w:r>
          </w:p>
        </w:tc>
      </w:tr>
      <w:tr w:rsidR="00BF2260" w:rsidRPr="006A46BD" w14:paraId="1A6757C6" w14:textId="77777777" w:rsidTr="00BF2260">
        <w:tc>
          <w:tcPr>
            <w:tcW w:w="2112" w:type="dxa"/>
          </w:tcPr>
          <w:p w14:paraId="1472A5AE" w14:textId="3318FA4F" w:rsidR="00BF2260" w:rsidRPr="006A46BD" w:rsidRDefault="000E461F" w:rsidP="008960B7">
            <w:pPr>
              <w:spacing w:line="360" w:lineRule="auto"/>
              <w:ind w:left="0" w:firstLine="0"/>
              <w:rPr>
                <w:szCs w:val="28"/>
              </w:rPr>
            </w:pPr>
            <w:r w:rsidRPr="006A46BD">
              <w:rPr>
                <w:szCs w:val="28"/>
              </w:rPr>
              <w:t>UserId</w:t>
            </w:r>
          </w:p>
        </w:tc>
        <w:tc>
          <w:tcPr>
            <w:tcW w:w="2409" w:type="dxa"/>
          </w:tcPr>
          <w:p w14:paraId="0D4AC2DB" w14:textId="60476BE9" w:rsidR="00BF2260" w:rsidRPr="006A46BD" w:rsidRDefault="000E461F" w:rsidP="008960B7">
            <w:pPr>
              <w:spacing w:line="360" w:lineRule="auto"/>
              <w:ind w:left="0" w:firstLine="0"/>
              <w:rPr>
                <w:szCs w:val="28"/>
              </w:rPr>
            </w:pPr>
            <w:r w:rsidRPr="006A46BD">
              <w:rPr>
                <w:szCs w:val="28"/>
              </w:rPr>
              <w:t>uniqueidentifier</w:t>
            </w:r>
          </w:p>
        </w:tc>
        <w:tc>
          <w:tcPr>
            <w:tcW w:w="4246" w:type="dxa"/>
          </w:tcPr>
          <w:p w14:paraId="0821F958" w14:textId="2355F578" w:rsidR="00BF2260" w:rsidRPr="006A46BD" w:rsidRDefault="000E461F" w:rsidP="008960B7">
            <w:pPr>
              <w:spacing w:line="360" w:lineRule="auto"/>
              <w:ind w:left="0" w:firstLine="0"/>
              <w:rPr>
                <w:szCs w:val="28"/>
              </w:rPr>
            </w:pPr>
            <w:r w:rsidRPr="006A46BD">
              <w:rPr>
                <w:szCs w:val="28"/>
              </w:rPr>
              <w:t>Id của người dùng</w:t>
            </w:r>
          </w:p>
        </w:tc>
      </w:tr>
      <w:tr w:rsidR="00BF2260" w:rsidRPr="006A46BD" w14:paraId="7EE1CF72" w14:textId="77777777" w:rsidTr="00BF2260">
        <w:tc>
          <w:tcPr>
            <w:tcW w:w="2112" w:type="dxa"/>
          </w:tcPr>
          <w:p w14:paraId="099F0041" w14:textId="6B12E851" w:rsidR="00BF2260" w:rsidRPr="006A46BD" w:rsidRDefault="000E461F" w:rsidP="008960B7">
            <w:pPr>
              <w:spacing w:line="360" w:lineRule="auto"/>
              <w:ind w:left="0" w:firstLine="0"/>
              <w:rPr>
                <w:szCs w:val="28"/>
              </w:rPr>
            </w:pPr>
            <w:r w:rsidRPr="006A46BD">
              <w:rPr>
                <w:szCs w:val="28"/>
              </w:rPr>
              <w:lastRenderedPageBreak/>
              <w:t>UserAccepted</w:t>
            </w:r>
          </w:p>
        </w:tc>
        <w:tc>
          <w:tcPr>
            <w:tcW w:w="2409" w:type="dxa"/>
          </w:tcPr>
          <w:p w14:paraId="33D96F5E" w14:textId="6DDF6153" w:rsidR="00BF2260" w:rsidRPr="006A46BD" w:rsidRDefault="000E461F" w:rsidP="008960B7">
            <w:pPr>
              <w:spacing w:line="360" w:lineRule="auto"/>
              <w:ind w:left="0" w:firstLine="0"/>
              <w:rPr>
                <w:szCs w:val="28"/>
              </w:rPr>
            </w:pPr>
            <w:r w:rsidRPr="006A46BD">
              <w:rPr>
                <w:szCs w:val="28"/>
              </w:rPr>
              <w:t>Bit</w:t>
            </w:r>
          </w:p>
        </w:tc>
        <w:tc>
          <w:tcPr>
            <w:tcW w:w="4246" w:type="dxa"/>
          </w:tcPr>
          <w:p w14:paraId="37923401" w14:textId="16F7E71E" w:rsidR="00BF2260" w:rsidRPr="006A46BD" w:rsidRDefault="000E461F" w:rsidP="008960B7">
            <w:pPr>
              <w:spacing w:line="360" w:lineRule="auto"/>
              <w:ind w:left="0" w:firstLine="0"/>
              <w:rPr>
                <w:szCs w:val="28"/>
              </w:rPr>
            </w:pPr>
            <w:r w:rsidRPr="006A46BD">
              <w:rPr>
                <w:szCs w:val="28"/>
              </w:rPr>
              <w:t>Người dùng đã xác nhận tham gia</w:t>
            </w:r>
          </w:p>
        </w:tc>
      </w:tr>
      <w:tr w:rsidR="00BF2260" w:rsidRPr="006A46BD" w14:paraId="5C4DE9D4" w14:textId="77777777" w:rsidTr="00BF2260">
        <w:tc>
          <w:tcPr>
            <w:tcW w:w="2112" w:type="dxa"/>
          </w:tcPr>
          <w:p w14:paraId="37E03463" w14:textId="74412FF5" w:rsidR="00BF2260" w:rsidRPr="006A46BD" w:rsidRDefault="000E461F" w:rsidP="008960B7">
            <w:pPr>
              <w:spacing w:line="360" w:lineRule="auto"/>
              <w:ind w:left="0" w:firstLine="0"/>
              <w:rPr>
                <w:szCs w:val="28"/>
              </w:rPr>
            </w:pPr>
            <w:r w:rsidRPr="006A46BD">
              <w:rPr>
                <w:szCs w:val="28"/>
              </w:rPr>
              <w:t>AdminAccepted</w:t>
            </w:r>
          </w:p>
        </w:tc>
        <w:tc>
          <w:tcPr>
            <w:tcW w:w="2409" w:type="dxa"/>
          </w:tcPr>
          <w:p w14:paraId="2F468A11" w14:textId="28C12789" w:rsidR="00BF2260" w:rsidRPr="006A46BD" w:rsidRDefault="000E461F" w:rsidP="008960B7">
            <w:pPr>
              <w:spacing w:line="360" w:lineRule="auto"/>
              <w:ind w:left="0" w:firstLine="0"/>
              <w:rPr>
                <w:szCs w:val="28"/>
              </w:rPr>
            </w:pPr>
            <w:r w:rsidRPr="006A46BD">
              <w:rPr>
                <w:szCs w:val="28"/>
              </w:rPr>
              <w:t>Bit</w:t>
            </w:r>
          </w:p>
        </w:tc>
        <w:tc>
          <w:tcPr>
            <w:tcW w:w="4246" w:type="dxa"/>
          </w:tcPr>
          <w:p w14:paraId="402B6852" w14:textId="7037AE11" w:rsidR="00BF2260" w:rsidRPr="006A46BD" w:rsidRDefault="000E461F" w:rsidP="008960B7">
            <w:pPr>
              <w:spacing w:line="360" w:lineRule="auto"/>
              <w:ind w:left="0" w:firstLine="0"/>
              <w:rPr>
                <w:szCs w:val="28"/>
              </w:rPr>
            </w:pPr>
            <w:r w:rsidRPr="006A46BD">
              <w:rPr>
                <w:szCs w:val="28"/>
              </w:rPr>
              <w:t>Quản trị viên cho phép tham gia</w:t>
            </w:r>
          </w:p>
        </w:tc>
      </w:tr>
      <w:tr w:rsidR="00BF2260" w:rsidRPr="006A46BD" w14:paraId="134B4349" w14:textId="77777777" w:rsidTr="00BF2260">
        <w:tc>
          <w:tcPr>
            <w:tcW w:w="2112" w:type="dxa"/>
          </w:tcPr>
          <w:p w14:paraId="34105444" w14:textId="4C472528" w:rsidR="00BF2260" w:rsidRPr="006A46BD" w:rsidRDefault="000E461F" w:rsidP="008960B7">
            <w:pPr>
              <w:spacing w:line="360" w:lineRule="auto"/>
              <w:ind w:left="0" w:firstLine="0"/>
              <w:rPr>
                <w:szCs w:val="28"/>
              </w:rPr>
            </w:pPr>
            <w:r w:rsidRPr="006A46BD">
              <w:rPr>
                <w:szCs w:val="28"/>
              </w:rPr>
              <w:t>CreatedId</w:t>
            </w:r>
          </w:p>
        </w:tc>
        <w:tc>
          <w:tcPr>
            <w:tcW w:w="2409" w:type="dxa"/>
          </w:tcPr>
          <w:p w14:paraId="717D7DE8" w14:textId="7BEE54B6" w:rsidR="00BF2260" w:rsidRPr="006A46BD" w:rsidRDefault="000E461F" w:rsidP="008960B7">
            <w:pPr>
              <w:spacing w:line="360" w:lineRule="auto"/>
              <w:ind w:left="0" w:firstLine="0"/>
              <w:rPr>
                <w:szCs w:val="28"/>
              </w:rPr>
            </w:pPr>
            <w:r w:rsidRPr="006A46BD">
              <w:rPr>
                <w:szCs w:val="28"/>
              </w:rPr>
              <w:t>Nvarchar(450)</w:t>
            </w:r>
          </w:p>
        </w:tc>
        <w:tc>
          <w:tcPr>
            <w:tcW w:w="4246" w:type="dxa"/>
          </w:tcPr>
          <w:p w14:paraId="765418E0" w14:textId="6BC847AD" w:rsidR="00BF2260" w:rsidRPr="006A46BD" w:rsidRDefault="000E461F" w:rsidP="008960B7">
            <w:pPr>
              <w:spacing w:line="360" w:lineRule="auto"/>
              <w:ind w:left="0" w:firstLine="0"/>
              <w:rPr>
                <w:szCs w:val="28"/>
              </w:rPr>
            </w:pPr>
            <w:r w:rsidRPr="006A46BD">
              <w:rPr>
                <w:szCs w:val="28"/>
              </w:rPr>
              <w:t>Id của người dùng tạo yêu cầu</w:t>
            </w:r>
          </w:p>
        </w:tc>
      </w:tr>
      <w:tr w:rsidR="00BF2260" w:rsidRPr="006A46BD" w14:paraId="5E6B91BB" w14:textId="77777777" w:rsidTr="00BF2260">
        <w:tc>
          <w:tcPr>
            <w:tcW w:w="2112" w:type="dxa"/>
          </w:tcPr>
          <w:p w14:paraId="49610F60" w14:textId="016B890F" w:rsidR="00BF2260" w:rsidRPr="006A46BD" w:rsidRDefault="000E461F" w:rsidP="008960B7">
            <w:pPr>
              <w:spacing w:line="360" w:lineRule="auto"/>
              <w:ind w:left="0" w:firstLine="0"/>
              <w:rPr>
                <w:szCs w:val="28"/>
              </w:rPr>
            </w:pPr>
            <w:r w:rsidRPr="006A46BD">
              <w:rPr>
                <w:szCs w:val="28"/>
              </w:rPr>
              <w:t>CreatedAt</w:t>
            </w:r>
          </w:p>
        </w:tc>
        <w:tc>
          <w:tcPr>
            <w:tcW w:w="2409" w:type="dxa"/>
          </w:tcPr>
          <w:p w14:paraId="2B97B722" w14:textId="1EEB9FEE" w:rsidR="00BF2260" w:rsidRPr="006A46BD" w:rsidRDefault="000E461F" w:rsidP="008960B7">
            <w:pPr>
              <w:spacing w:line="360" w:lineRule="auto"/>
              <w:ind w:left="0" w:firstLine="0"/>
              <w:rPr>
                <w:szCs w:val="28"/>
              </w:rPr>
            </w:pPr>
            <w:r w:rsidRPr="006A46BD">
              <w:rPr>
                <w:szCs w:val="28"/>
              </w:rPr>
              <w:t>Datetime2</w:t>
            </w:r>
          </w:p>
        </w:tc>
        <w:tc>
          <w:tcPr>
            <w:tcW w:w="4246" w:type="dxa"/>
          </w:tcPr>
          <w:p w14:paraId="76596459" w14:textId="4F4C0E3D" w:rsidR="00BF2260" w:rsidRPr="006A46BD" w:rsidRDefault="000E461F" w:rsidP="008960B7">
            <w:pPr>
              <w:keepNext/>
              <w:spacing w:line="360" w:lineRule="auto"/>
              <w:ind w:left="0" w:firstLine="0"/>
              <w:rPr>
                <w:szCs w:val="28"/>
              </w:rPr>
            </w:pPr>
            <w:r w:rsidRPr="006A46BD">
              <w:rPr>
                <w:szCs w:val="28"/>
              </w:rPr>
              <w:t>Ngày tạo</w:t>
            </w:r>
          </w:p>
        </w:tc>
      </w:tr>
    </w:tbl>
    <w:p w14:paraId="1DB0A04B" w14:textId="36CD78EF" w:rsidR="002A0891" w:rsidRPr="006A46BD" w:rsidRDefault="003C1674" w:rsidP="008960B7">
      <w:pPr>
        <w:pStyle w:val="Caption"/>
        <w:spacing w:line="360" w:lineRule="auto"/>
        <w:rPr>
          <w:szCs w:val="28"/>
        </w:rPr>
      </w:pPr>
      <w:bookmarkStart w:id="226" w:name="_Toc167628569"/>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6</w:t>
      </w:r>
      <w:r w:rsidR="00C87AC0" w:rsidRPr="006A46BD">
        <w:rPr>
          <w:szCs w:val="28"/>
        </w:rPr>
        <w:fldChar w:fldCharType="end"/>
      </w:r>
      <w:r w:rsidRPr="006A46BD">
        <w:rPr>
          <w:szCs w:val="28"/>
        </w:rPr>
        <w:t xml:space="preserve"> Bảng mô tả chi tiết bảng GroupInvite</w:t>
      </w:r>
      <w:bookmarkEnd w:id="226"/>
    </w:p>
    <w:p w14:paraId="5743F492" w14:textId="25A10927" w:rsidR="001D3AD9" w:rsidRPr="006A46BD" w:rsidRDefault="001D3AD9" w:rsidP="008960B7">
      <w:pPr>
        <w:pStyle w:val="ListParagraph"/>
        <w:numPr>
          <w:ilvl w:val="0"/>
          <w:numId w:val="151"/>
        </w:numPr>
        <w:spacing w:line="360" w:lineRule="auto"/>
        <w:rPr>
          <w:szCs w:val="28"/>
        </w:rPr>
      </w:pPr>
      <w:r w:rsidRPr="006A46BD">
        <w:rPr>
          <w:szCs w:val="28"/>
        </w:rPr>
        <w:t>Bảng GroupMember:</w:t>
      </w:r>
    </w:p>
    <w:tbl>
      <w:tblPr>
        <w:tblStyle w:val="TableGrid0"/>
        <w:tblW w:w="0" w:type="auto"/>
        <w:tblInd w:w="10" w:type="dxa"/>
        <w:tblLook w:val="04A0" w:firstRow="1" w:lastRow="0" w:firstColumn="1" w:lastColumn="0" w:noHBand="0" w:noVBand="1"/>
      </w:tblPr>
      <w:tblGrid>
        <w:gridCol w:w="2112"/>
        <w:gridCol w:w="2409"/>
        <w:gridCol w:w="4246"/>
      </w:tblGrid>
      <w:tr w:rsidR="00692AF5" w:rsidRPr="006A46BD" w14:paraId="42DCFAD5" w14:textId="77777777" w:rsidTr="00692AF5">
        <w:tc>
          <w:tcPr>
            <w:tcW w:w="2112" w:type="dxa"/>
          </w:tcPr>
          <w:p w14:paraId="62D1977C" w14:textId="15211F44" w:rsidR="00692AF5" w:rsidRPr="006A46BD" w:rsidRDefault="00692AF5" w:rsidP="008960B7">
            <w:pPr>
              <w:spacing w:line="360" w:lineRule="auto"/>
              <w:ind w:left="0" w:firstLine="0"/>
              <w:jc w:val="center"/>
              <w:rPr>
                <w:b/>
                <w:bCs/>
                <w:szCs w:val="28"/>
              </w:rPr>
            </w:pPr>
            <w:r w:rsidRPr="006A46BD">
              <w:rPr>
                <w:b/>
                <w:bCs/>
                <w:szCs w:val="28"/>
              </w:rPr>
              <w:t>Tên trường</w:t>
            </w:r>
          </w:p>
        </w:tc>
        <w:tc>
          <w:tcPr>
            <w:tcW w:w="2409" w:type="dxa"/>
          </w:tcPr>
          <w:p w14:paraId="1DAD5A86" w14:textId="53AE1938" w:rsidR="00692AF5" w:rsidRPr="006A46BD" w:rsidRDefault="00692AF5" w:rsidP="008960B7">
            <w:pPr>
              <w:spacing w:line="360" w:lineRule="auto"/>
              <w:ind w:left="0" w:firstLine="0"/>
              <w:jc w:val="center"/>
              <w:rPr>
                <w:b/>
                <w:bCs/>
                <w:szCs w:val="28"/>
              </w:rPr>
            </w:pPr>
            <w:r w:rsidRPr="006A46BD">
              <w:rPr>
                <w:b/>
                <w:bCs/>
                <w:szCs w:val="28"/>
              </w:rPr>
              <w:t>Kiểu dữ liệu</w:t>
            </w:r>
          </w:p>
        </w:tc>
        <w:tc>
          <w:tcPr>
            <w:tcW w:w="4246" w:type="dxa"/>
          </w:tcPr>
          <w:p w14:paraId="1E767E6E" w14:textId="46511DFF" w:rsidR="00692AF5" w:rsidRPr="006A46BD" w:rsidRDefault="00692AF5" w:rsidP="008960B7">
            <w:pPr>
              <w:spacing w:line="360" w:lineRule="auto"/>
              <w:ind w:left="0" w:firstLine="0"/>
              <w:jc w:val="center"/>
              <w:rPr>
                <w:b/>
                <w:bCs/>
                <w:szCs w:val="28"/>
              </w:rPr>
            </w:pPr>
            <w:r w:rsidRPr="006A46BD">
              <w:rPr>
                <w:b/>
                <w:bCs/>
                <w:szCs w:val="28"/>
              </w:rPr>
              <w:t>Mô tả</w:t>
            </w:r>
          </w:p>
        </w:tc>
      </w:tr>
      <w:tr w:rsidR="00692AF5" w:rsidRPr="006A46BD" w14:paraId="60B551B4" w14:textId="77777777" w:rsidTr="00692AF5">
        <w:tc>
          <w:tcPr>
            <w:tcW w:w="2112" w:type="dxa"/>
          </w:tcPr>
          <w:p w14:paraId="328F920D" w14:textId="505A6C43" w:rsidR="00692AF5" w:rsidRPr="006A46BD" w:rsidRDefault="00692AF5" w:rsidP="008960B7">
            <w:pPr>
              <w:spacing w:line="360" w:lineRule="auto"/>
              <w:ind w:left="0" w:firstLine="0"/>
              <w:rPr>
                <w:szCs w:val="28"/>
              </w:rPr>
            </w:pPr>
            <w:r w:rsidRPr="006A46BD">
              <w:rPr>
                <w:szCs w:val="28"/>
              </w:rPr>
              <w:t>Id</w:t>
            </w:r>
          </w:p>
        </w:tc>
        <w:tc>
          <w:tcPr>
            <w:tcW w:w="2409" w:type="dxa"/>
          </w:tcPr>
          <w:p w14:paraId="48E2B9F0" w14:textId="1FF19048" w:rsidR="00692AF5" w:rsidRPr="006A46BD" w:rsidRDefault="00692AF5" w:rsidP="008960B7">
            <w:pPr>
              <w:spacing w:line="360" w:lineRule="auto"/>
              <w:ind w:left="0" w:firstLine="0"/>
              <w:rPr>
                <w:szCs w:val="28"/>
              </w:rPr>
            </w:pPr>
            <w:r w:rsidRPr="006A46BD">
              <w:rPr>
                <w:szCs w:val="28"/>
              </w:rPr>
              <w:t>Uniqueidentifier</w:t>
            </w:r>
          </w:p>
        </w:tc>
        <w:tc>
          <w:tcPr>
            <w:tcW w:w="4246" w:type="dxa"/>
          </w:tcPr>
          <w:p w14:paraId="3D041563" w14:textId="46DC0AE1" w:rsidR="00692AF5" w:rsidRPr="006A46BD" w:rsidRDefault="00692AF5" w:rsidP="008960B7">
            <w:pPr>
              <w:spacing w:line="360" w:lineRule="auto"/>
              <w:ind w:left="0" w:firstLine="0"/>
              <w:rPr>
                <w:szCs w:val="28"/>
              </w:rPr>
            </w:pPr>
            <w:r w:rsidRPr="006A46BD">
              <w:rPr>
                <w:szCs w:val="28"/>
              </w:rPr>
              <w:t>Id của thành viên nhóm</w:t>
            </w:r>
          </w:p>
        </w:tc>
      </w:tr>
      <w:tr w:rsidR="00692AF5" w:rsidRPr="006A46BD" w14:paraId="2828414F" w14:textId="77777777" w:rsidTr="00692AF5">
        <w:tc>
          <w:tcPr>
            <w:tcW w:w="2112" w:type="dxa"/>
          </w:tcPr>
          <w:p w14:paraId="270C3EF5" w14:textId="31CFF1EB" w:rsidR="00692AF5" w:rsidRPr="006A46BD" w:rsidRDefault="00692AF5" w:rsidP="008960B7">
            <w:pPr>
              <w:spacing w:line="360" w:lineRule="auto"/>
              <w:ind w:left="0" w:firstLine="0"/>
              <w:rPr>
                <w:szCs w:val="28"/>
              </w:rPr>
            </w:pPr>
            <w:r w:rsidRPr="006A46BD">
              <w:rPr>
                <w:szCs w:val="28"/>
              </w:rPr>
              <w:t>GroupId</w:t>
            </w:r>
          </w:p>
        </w:tc>
        <w:tc>
          <w:tcPr>
            <w:tcW w:w="2409" w:type="dxa"/>
          </w:tcPr>
          <w:p w14:paraId="1BD80B4E" w14:textId="3986C2BF" w:rsidR="00692AF5" w:rsidRPr="006A46BD" w:rsidRDefault="00692AF5" w:rsidP="008960B7">
            <w:pPr>
              <w:spacing w:line="360" w:lineRule="auto"/>
              <w:ind w:left="0" w:firstLine="0"/>
              <w:rPr>
                <w:szCs w:val="28"/>
              </w:rPr>
            </w:pPr>
            <w:r w:rsidRPr="006A46BD">
              <w:rPr>
                <w:szCs w:val="28"/>
              </w:rPr>
              <w:t>Uniqueidentifier</w:t>
            </w:r>
          </w:p>
        </w:tc>
        <w:tc>
          <w:tcPr>
            <w:tcW w:w="4246" w:type="dxa"/>
          </w:tcPr>
          <w:p w14:paraId="4A36820E" w14:textId="11C3EB69" w:rsidR="00692AF5" w:rsidRPr="006A46BD" w:rsidRDefault="00692AF5" w:rsidP="008960B7">
            <w:pPr>
              <w:spacing w:line="360" w:lineRule="auto"/>
              <w:ind w:left="0" w:firstLine="0"/>
              <w:rPr>
                <w:szCs w:val="28"/>
              </w:rPr>
            </w:pPr>
            <w:r w:rsidRPr="006A46BD">
              <w:rPr>
                <w:szCs w:val="28"/>
              </w:rPr>
              <w:t>Id của nhóm</w:t>
            </w:r>
          </w:p>
        </w:tc>
      </w:tr>
      <w:tr w:rsidR="00692AF5" w:rsidRPr="006A46BD" w14:paraId="6A392B8D" w14:textId="77777777" w:rsidTr="00692AF5">
        <w:tc>
          <w:tcPr>
            <w:tcW w:w="2112" w:type="dxa"/>
          </w:tcPr>
          <w:p w14:paraId="2B5E2E98" w14:textId="050A8A23" w:rsidR="00692AF5" w:rsidRPr="006A46BD" w:rsidRDefault="00692AF5" w:rsidP="008960B7">
            <w:pPr>
              <w:spacing w:line="360" w:lineRule="auto"/>
              <w:ind w:left="0" w:firstLine="0"/>
              <w:rPr>
                <w:szCs w:val="28"/>
              </w:rPr>
            </w:pPr>
            <w:r w:rsidRPr="006A46BD">
              <w:rPr>
                <w:szCs w:val="28"/>
              </w:rPr>
              <w:t>UserId</w:t>
            </w:r>
          </w:p>
        </w:tc>
        <w:tc>
          <w:tcPr>
            <w:tcW w:w="2409" w:type="dxa"/>
          </w:tcPr>
          <w:p w14:paraId="572E4E37" w14:textId="58F81C51" w:rsidR="00692AF5" w:rsidRPr="006A46BD" w:rsidRDefault="00692AF5" w:rsidP="008960B7">
            <w:pPr>
              <w:spacing w:line="360" w:lineRule="auto"/>
              <w:ind w:left="0" w:firstLine="0"/>
              <w:rPr>
                <w:szCs w:val="28"/>
              </w:rPr>
            </w:pPr>
            <w:r w:rsidRPr="006A46BD">
              <w:rPr>
                <w:szCs w:val="28"/>
              </w:rPr>
              <w:t>Nvarchar(450)</w:t>
            </w:r>
          </w:p>
        </w:tc>
        <w:tc>
          <w:tcPr>
            <w:tcW w:w="4246" w:type="dxa"/>
          </w:tcPr>
          <w:p w14:paraId="267B7B62" w14:textId="749A6A7A" w:rsidR="00692AF5" w:rsidRPr="006A46BD" w:rsidRDefault="00692AF5" w:rsidP="008960B7">
            <w:pPr>
              <w:spacing w:line="360" w:lineRule="auto"/>
              <w:ind w:left="0" w:firstLine="0"/>
              <w:rPr>
                <w:szCs w:val="28"/>
              </w:rPr>
            </w:pPr>
            <w:r w:rsidRPr="006A46BD">
              <w:rPr>
                <w:szCs w:val="28"/>
              </w:rPr>
              <w:t>Id của người dùng</w:t>
            </w:r>
          </w:p>
        </w:tc>
      </w:tr>
      <w:tr w:rsidR="00692AF5" w:rsidRPr="006A46BD" w14:paraId="4950267C" w14:textId="77777777" w:rsidTr="00692AF5">
        <w:tc>
          <w:tcPr>
            <w:tcW w:w="2112" w:type="dxa"/>
          </w:tcPr>
          <w:p w14:paraId="2E48AEF8" w14:textId="245DCA75" w:rsidR="00692AF5" w:rsidRPr="006A46BD" w:rsidRDefault="00692AF5" w:rsidP="008960B7">
            <w:pPr>
              <w:spacing w:line="360" w:lineRule="auto"/>
              <w:ind w:left="0" w:firstLine="0"/>
              <w:rPr>
                <w:szCs w:val="28"/>
              </w:rPr>
            </w:pPr>
            <w:r w:rsidRPr="006A46BD">
              <w:rPr>
                <w:szCs w:val="28"/>
              </w:rPr>
              <w:t>IsAdmin</w:t>
            </w:r>
          </w:p>
        </w:tc>
        <w:tc>
          <w:tcPr>
            <w:tcW w:w="2409" w:type="dxa"/>
          </w:tcPr>
          <w:p w14:paraId="356D2567" w14:textId="11EEF970" w:rsidR="00692AF5" w:rsidRPr="006A46BD" w:rsidRDefault="00692AF5" w:rsidP="008960B7">
            <w:pPr>
              <w:spacing w:line="360" w:lineRule="auto"/>
              <w:ind w:left="0" w:firstLine="0"/>
              <w:rPr>
                <w:szCs w:val="28"/>
              </w:rPr>
            </w:pPr>
            <w:r w:rsidRPr="006A46BD">
              <w:rPr>
                <w:szCs w:val="28"/>
              </w:rPr>
              <w:t>Bit</w:t>
            </w:r>
          </w:p>
        </w:tc>
        <w:tc>
          <w:tcPr>
            <w:tcW w:w="4246" w:type="dxa"/>
          </w:tcPr>
          <w:p w14:paraId="3740BAEF" w14:textId="01082DD9" w:rsidR="00692AF5" w:rsidRPr="006A46BD" w:rsidRDefault="00692AF5" w:rsidP="008960B7">
            <w:pPr>
              <w:spacing w:line="360" w:lineRule="auto"/>
              <w:ind w:left="0" w:firstLine="0"/>
              <w:rPr>
                <w:szCs w:val="28"/>
              </w:rPr>
            </w:pPr>
            <w:r w:rsidRPr="006A46BD">
              <w:rPr>
                <w:szCs w:val="28"/>
              </w:rPr>
              <w:t>Là quản trị viên</w:t>
            </w:r>
          </w:p>
        </w:tc>
      </w:tr>
      <w:tr w:rsidR="00692AF5" w:rsidRPr="006A46BD" w14:paraId="73853643" w14:textId="77777777" w:rsidTr="00692AF5">
        <w:tc>
          <w:tcPr>
            <w:tcW w:w="2112" w:type="dxa"/>
          </w:tcPr>
          <w:p w14:paraId="22E13DB6" w14:textId="3ED39FDB" w:rsidR="00692AF5" w:rsidRPr="006A46BD" w:rsidRDefault="00692AF5" w:rsidP="008960B7">
            <w:pPr>
              <w:spacing w:line="360" w:lineRule="auto"/>
              <w:ind w:left="0" w:firstLine="0"/>
              <w:rPr>
                <w:szCs w:val="28"/>
              </w:rPr>
            </w:pPr>
            <w:r w:rsidRPr="006A46BD">
              <w:rPr>
                <w:szCs w:val="28"/>
              </w:rPr>
              <w:t>IsSuperAdmin</w:t>
            </w:r>
          </w:p>
        </w:tc>
        <w:tc>
          <w:tcPr>
            <w:tcW w:w="2409" w:type="dxa"/>
          </w:tcPr>
          <w:p w14:paraId="360940B7" w14:textId="69C63A73" w:rsidR="00692AF5" w:rsidRPr="006A46BD" w:rsidRDefault="00692AF5" w:rsidP="008960B7">
            <w:pPr>
              <w:spacing w:line="360" w:lineRule="auto"/>
              <w:ind w:left="0" w:firstLine="0"/>
              <w:rPr>
                <w:szCs w:val="28"/>
              </w:rPr>
            </w:pPr>
            <w:r w:rsidRPr="006A46BD">
              <w:rPr>
                <w:szCs w:val="28"/>
              </w:rPr>
              <w:t>Bit</w:t>
            </w:r>
          </w:p>
        </w:tc>
        <w:tc>
          <w:tcPr>
            <w:tcW w:w="4246" w:type="dxa"/>
          </w:tcPr>
          <w:p w14:paraId="1C047EE7" w14:textId="59C22A9E" w:rsidR="00692AF5" w:rsidRPr="006A46BD" w:rsidRDefault="00692AF5" w:rsidP="008960B7">
            <w:pPr>
              <w:spacing w:line="360" w:lineRule="auto"/>
              <w:ind w:left="0" w:firstLine="0"/>
              <w:rPr>
                <w:szCs w:val="28"/>
              </w:rPr>
            </w:pPr>
            <w:r w:rsidRPr="006A46BD">
              <w:rPr>
                <w:szCs w:val="28"/>
              </w:rPr>
              <w:t>Là người tạo nhóm</w:t>
            </w:r>
          </w:p>
        </w:tc>
      </w:tr>
      <w:tr w:rsidR="00692AF5" w:rsidRPr="006A46BD" w14:paraId="1AED7AF7" w14:textId="77777777" w:rsidTr="00692AF5">
        <w:tc>
          <w:tcPr>
            <w:tcW w:w="2112" w:type="dxa"/>
          </w:tcPr>
          <w:p w14:paraId="587F9A14" w14:textId="3D31FE27" w:rsidR="00692AF5" w:rsidRPr="006A46BD" w:rsidRDefault="00692AF5" w:rsidP="008960B7">
            <w:pPr>
              <w:spacing w:line="360" w:lineRule="auto"/>
              <w:ind w:left="0" w:firstLine="0"/>
              <w:rPr>
                <w:szCs w:val="28"/>
              </w:rPr>
            </w:pPr>
            <w:r w:rsidRPr="006A46BD">
              <w:rPr>
                <w:szCs w:val="28"/>
              </w:rPr>
              <w:t>CreatedAt</w:t>
            </w:r>
          </w:p>
        </w:tc>
        <w:tc>
          <w:tcPr>
            <w:tcW w:w="2409" w:type="dxa"/>
          </w:tcPr>
          <w:p w14:paraId="3246E747" w14:textId="2ECD0410" w:rsidR="00692AF5" w:rsidRPr="006A46BD" w:rsidRDefault="00692AF5" w:rsidP="008960B7">
            <w:pPr>
              <w:spacing w:line="360" w:lineRule="auto"/>
              <w:ind w:left="0" w:firstLine="0"/>
              <w:rPr>
                <w:szCs w:val="28"/>
              </w:rPr>
            </w:pPr>
            <w:r w:rsidRPr="006A46BD">
              <w:rPr>
                <w:szCs w:val="28"/>
              </w:rPr>
              <w:t>Datetime2</w:t>
            </w:r>
          </w:p>
        </w:tc>
        <w:tc>
          <w:tcPr>
            <w:tcW w:w="4246" w:type="dxa"/>
          </w:tcPr>
          <w:p w14:paraId="65236BDA" w14:textId="6DDF1F9A" w:rsidR="00692AF5" w:rsidRPr="006A46BD" w:rsidRDefault="00692AF5" w:rsidP="008960B7">
            <w:pPr>
              <w:keepNext/>
              <w:spacing w:line="360" w:lineRule="auto"/>
              <w:ind w:left="0" w:firstLine="0"/>
              <w:rPr>
                <w:szCs w:val="28"/>
              </w:rPr>
            </w:pPr>
            <w:r w:rsidRPr="006A46BD">
              <w:rPr>
                <w:szCs w:val="28"/>
              </w:rPr>
              <w:t>Ngày tạo</w:t>
            </w:r>
          </w:p>
        </w:tc>
      </w:tr>
    </w:tbl>
    <w:p w14:paraId="56939F2E" w14:textId="19C65C59" w:rsidR="003C1674" w:rsidRPr="006A46BD" w:rsidRDefault="003C1674" w:rsidP="008960B7">
      <w:pPr>
        <w:pStyle w:val="Caption"/>
        <w:spacing w:line="360" w:lineRule="auto"/>
        <w:rPr>
          <w:szCs w:val="28"/>
        </w:rPr>
      </w:pPr>
      <w:bookmarkStart w:id="227" w:name="_Toc167628570"/>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7</w:t>
      </w:r>
      <w:r w:rsidR="00C87AC0" w:rsidRPr="006A46BD">
        <w:rPr>
          <w:szCs w:val="28"/>
        </w:rPr>
        <w:fldChar w:fldCharType="end"/>
      </w:r>
      <w:r w:rsidRPr="006A46BD">
        <w:rPr>
          <w:szCs w:val="28"/>
        </w:rPr>
        <w:t xml:space="preserve"> Bảng mô tả chi tiết bảng GroupMember</w:t>
      </w:r>
      <w:bookmarkEnd w:id="227"/>
    </w:p>
    <w:p w14:paraId="68B52840" w14:textId="28EDC9AB" w:rsidR="001D3AD9" w:rsidRPr="006A46BD" w:rsidRDefault="001D3AD9" w:rsidP="008960B7">
      <w:pPr>
        <w:pStyle w:val="ListParagraph"/>
        <w:numPr>
          <w:ilvl w:val="0"/>
          <w:numId w:val="151"/>
        </w:numPr>
        <w:spacing w:line="360" w:lineRule="auto"/>
        <w:rPr>
          <w:szCs w:val="28"/>
        </w:rPr>
      </w:pPr>
      <w:r w:rsidRPr="006A46BD">
        <w:rPr>
          <w:szCs w:val="28"/>
        </w:rPr>
        <w:t>Bảng Group:</w:t>
      </w:r>
    </w:p>
    <w:tbl>
      <w:tblPr>
        <w:tblStyle w:val="TableGrid0"/>
        <w:tblW w:w="0" w:type="auto"/>
        <w:tblInd w:w="10" w:type="dxa"/>
        <w:tblLook w:val="04A0" w:firstRow="1" w:lastRow="0" w:firstColumn="1" w:lastColumn="0" w:noHBand="0" w:noVBand="1"/>
      </w:tblPr>
      <w:tblGrid>
        <w:gridCol w:w="2112"/>
        <w:gridCol w:w="2409"/>
        <w:gridCol w:w="4246"/>
      </w:tblGrid>
      <w:tr w:rsidR="00FE5CFD" w:rsidRPr="006A46BD" w14:paraId="7BD668D5" w14:textId="77777777" w:rsidTr="00FE5CFD">
        <w:tc>
          <w:tcPr>
            <w:tcW w:w="2112" w:type="dxa"/>
          </w:tcPr>
          <w:p w14:paraId="67E43A15" w14:textId="6863C117" w:rsidR="00FE5CFD" w:rsidRPr="006A46BD" w:rsidRDefault="00FE5CFD" w:rsidP="008960B7">
            <w:pPr>
              <w:spacing w:line="360" w:lineRule="auto"/>
              <w:ind w:left="0" w:firstLine="0"/>
              <w:jc w:val="center"/>
              <w:rPr>
                <w:b/>
                <w:bCs/>
                <w:szCs w:val="28"/>
              </w:rPr>
            </w:pPr>
            <w:r w:rsidRPr="006A46BD">
              <w:rPr>
                <w:b/>
                <w:bCs/>
                <w:szCs w:val="28"/>
              </w:rPr>
              <w:t>Tên trường</w:t>
            </w:r>
          </w:p>
        </w:tc>
        <w:tc>
          <w:tcPr>
            <w:tcW w:w="2409" w:type="dxa"/>
          </w:tcPr>
          <w:p w14:paraId="399522C7" w14:textId="3F539A4D" w:rsidR="00FE5CFD" w:rsidRPr="006A46BD" w:rsidRDefault="00FE5CFD" w:rsidP="008960B7">
            <w:pPr>
              <w:spacing w:line="360" w:lineRule="auto"/>
              <w:ind w:left="0" w:firstLine="0"/>
              <w:jc w:val="center"/>
              <w:rPr>
                <w:b/>
                <w:bCs/>
                <w:szCs w:val="28"/>
              </w:rPr>
            </w:pPr>
            <w:r w:rsidRPr="006A46BD">
              <w:rPr>
                <w:b/>
                <w:bCs/>
                <w:szCs w:val="28"/>
              </w:rPr>
              <w:t>Kiểu dữ liệu</w:t>
            </w:r>
          </w:p>
        </w:tc>
        <w:tc>
          <w:tcPr>
            <w:tcW w:w="4246" w:type="dxa"/>
          </w:tcPr>
          <w:p w14:paraId="2963FC65" w14:textId="7119D92B" w:rsidR="00FE5CFD" w:rsidRPr="006A46BD" w:rsidRDefault="00FE5CFD" w:rsidP="008960B7">
            <w:pPr>
              <w:spacing w:line="360" w:lineRule="auto"/>
              <w:ind w:left="0" w:firstLine="0"/>
              <w:jc w:val="center"/>
              <w:rPr>
                <w:b/>
                <w:bCs/>
                <w:szCs w:val="28"/>
              </w:rPr>
            </w:pPr>
            <w:r w:rsidRPr="006A46BD">
              <w:rPr>
                <w:b/>
                <w:bCs/>
                <w:szCs w:val="28"/>
              </w:rPr>
              <w:t>Mô tả</w:t>
            </w:r>
          </w:p>
        </w:tc>
      </w:tr>
      <w:tr w:rsidR="00FE5CFD" w:rsidRPr="006A46BD" w14:paraId="1AEDEA68" w14:textId="77777777" w:rsidTr="00FE5CFD">
        <w:tc>
          <w:tcPr>
            <w:tcW w:w="2112" w:type="dxa"/>
          </w:tcPr>
          <w:p w14:paraId="6B80B1C8" w14:textId="1FD4A839" w:rsidR="00FE5CFD" w:rsidRPr="006A46BD" w:rsidRDefault="00FE5CFD" w:rsidP="008960B7">
            <w:pPr>
              <w:spacing w:line="360" w:lineRule="auto"/>
              <w:ind w:left="0" w:firstLine="0"/>
              <w:rPr>
                <w:szCs w:val="28"/>
              </w:rPr>
            </w:pPr>
            <w:r w:rsidRPr="006A46BD">
              <w:rPr>
                <w:szCs w:val="28"/>
              </w:rPr>
              <w:t>Id</w:t>
            </w:r>
          </w:p>
        </w:tc>
        <w:tc>
          <w:tcPr>
            <w:tcW w:w="2409" w:type="dxa"/>
          </w:tcPr>
          <w:p w14:paraId="43312FFB" w14:textId="3C465D43" w:rsidR="00FE5CFD" w:rsidRPr="006A46BD" w:rsidRDefault="00FE5CFD" w:rsidP="008960B7">
            <w:pPr>
              <w:spacing w:line="360" w:lineRule="auto"/>
              <w:ind w:left="0" w:firstLine="0"/>
              <w:rPr>
                <w:szCs w:val="28"/>
              </w:rPr>
            </w:pPr>
            <w:r w:rsidRPr="006A46BD">
              <w:rPr>
                <w:szCs w:val="28"/>
              </w:rPr>
              <w:t>uniqueidentifier</w:t>
            </w:r>
          </w:p>
        </w:tc>
        <w:tc>
          <w:tcPr>
            <w:tcW w:w="4246" w:type="dxa"/>
          </w:tcPr>
          <w:p w14:paraId="510A806E" w14:textId="1E1DE227" w:rsidR="00FE5CFD" w:rsidRPr="006A46BD" w:rsidRDefault="00FE5CFD" w:rsidP="008960B7">
            <w:pPr>
              <w:spacing w:line="360" w:lineRule="auto"/>
              <w:ind w:left="0" w:firstLine="0"/>
              <w:rPr>
                <w:szCs w:val="28"/>
              </w:rPr>
            </w:pPr>
            <w:r w:rsidRPr="006A46BD">
              <w:rPr>
                <w:szCs w:val="28"/>
              </w:rPr>
              <w:t>Id của nhóm</w:t>
            </w:r>
          </w:p>
        </w:tc>
      </w:tr>
      <w:tr w:rsidR="00FE5CFD" w:rsidRPr="006A46BD" w14:paraId="446CB089" w14:textId="77777777" w:rsidTr="00FE5CFD">
        <w:tc>
          <w:tcPr>
            <w:tcW w:w="2112" w:type="dxa"/>
          </w:tcPr>
          <w:p w14:paraId="34466795" w14:textId="0FBC5877" w:rsidR="00FE5CFD" w:rsidRPr="006A46BD" w:rsidRDefault="00FE5CFD" w:rsidP="008960B7">
            <w:pPr>
              <w:spacing w:line="360" w:lineRule="auto"/>
              <w:ind w:left="0" w:firstLine="0"/>
              <w:rPr>
                <w:szCs w:val="28"/>
              </w:rPr>
            </w:pPr>
            <w:r w:rsidRPr="006A46BD">
              <w:rPr>
                <w:szCs w:val="28"/>
              </w:rPr>
              <w:t>Name</w:t>
            </w:r>
          </w:p>
        </w:tc>
        <w:tc>
          <w:tcPr>
            <w:tcW w:w="2409" w:type="dxa"/>
          </w:tcPr>
          <w:p w14:paraId="0C0083C4" w14:textId="66815D82" w:rsidR="00FE5CFD" w:rsidRPr="006A46BD" w:rsidRDefault="00FE5CFD" w:rsidP="008960B7">
            <w:pPr>
              <w:spacing w:line="360" w:lineRule="auto"/>
              <w:ind w:left="0" w:firstLine="0"/>
              <w:rPr>
                <w:szCs w:val="28"/>
              </w:rPr>
            </w:pPr>
            <w:r w:rsidRPr="006A46BD">
              <w:rPr>
                <w:szCs w:val="28"/>
              </w:rPr>
              <w:t>Nvarchar(450)</w:t>
            </w:r>
          </w:p>
        </w:tc>
        <w:tc>
          <w:tcPr>
            <w:tcW w:w="4246" w:type="dxa"/>
          </w:tcPr>
          <w:p w14:paraId="0ACBB85E" w14:textId="5E9240FD" w:rsidR="00FE5CFD" w:rsidRPr="006A46BD" w:rsidRDefault="00FE5CFD" w:rsidP="008960B7">
            <w:pPr>
              <w:spacing w:line="360" w:lineRule="auto"/>
              <w:ind w:left="0" w:firstLine="0"/>
              <w:rPr>
                <w:szCs w:val="28"/>
              </w:rPr>
            </w:pPr>
            <w:r w:rsidRPr="006A46BD">
              <w:rPr>
                <w:szCs w:val="28"/>
              </w:rPr>
              <w:t>Tên của nhóm</w:t>
            </w:r>
          </w:p>
        </w:tc>
      </w:tr>
      <w:tr w:rsidR="00FE5CFD" w:rsidRPr="006A46BD" w14:paraId="5D130CC0" w14:textId="77777777" w:rsidTr="00FE5CFD">
        <w:tc>
          <w:tcPr>
            <w:tcW w:w="2112" w:type="dxa"/>
          </w:tcPr>
          <w:p w14:paraId="18BD4F10" w14:textId="311572E1" w:rsidR="00FE5CFD" w:rsidRPr="006A46BD" w:rsidRDefault="00283260" w:rsidP="008960B7">
            <w:pPr>
              <w:spacing w:line="360" w:lineRule="auto"/>
              <w:ind w:left="0" w:firstLine="0"/>
              <w:rPr>
                <w:szCs w:val="28"/>
              </w:rPr>
            </w:pPr>
            <w:r w:rsidRPr="006A46BD">
              <w:rPr>
                <w:szCs w:val="28"/>
              </w:rPr>
              <w:t>Description</w:t>
            </w:r>
          </w:p>
        </w:tc>
        <w:tc>
          <w:tcPr>
            <w:tcW w:w="2409" w:type="dxa"/>
          </w:tcPr>
          <w:p w14:paraId="318EE3BE" w14:textId="5DBB2276" w:rsidR="00FE5CFD" w:rsidRPr="006A46BD" w:rsidRDefault="00283260" w:rsidP="008960B7">
            <w:pPr>
              <w:spacing w:line="360" w:lineRule="auto"/>
              <w:ind w:left="0" w:firstLine="0"/>
              <w:rPr>
                <w:szCs w:val="28"/>
              </w:rPr>
            </w:pPr>
            <w:r w:rsidRPr="006A46BD">
              <w:rPr>
                <w:szCs w:val="28"/>
              </w:rPr>
              <w:t>Nvarchar(450)</w:t>
            </w:r>
          </w:p>
        </w:tc>
        <w:tc>
          <w:tcPr>
            <w:tcW w:w="4246" w:type="dxa"/>
          </w:tcPr>
          <w:p w14:paraId="51C3BC13" w14:textId="35E5EDFB" w:rsidR="00FE5CFD" w:rsidRPr="006A46BD" w:rsidRDefault="00283260" w:rsidP="008960B7">
            <w:pPr>
              <w:spacing w:line="360" w:lineRule="auto"/>
              <w:ind w:left="0" w:firstLine="0"/>
              <w:rPr>
                <w:szCs w:val="28"/>
              </w:rPr>
            </w:pPr>
            <w:r w:rsidRPr="006A46BD">
              <w:rPr>
                <w:szCs w:val="28"/>
              </w:rPr>
              <w:t>Mô tả</w:t>
            </w:r>
          </w:p>
        </w:tc>
      </w:tr>
      <w:tr w:rsidR="00FE5CFD" w:rsidRPr="006A46BD" w14:paraId="1F920BD2" w14:textId="77777777" w:rsidTr="00FE5CFD">
        <w:tc>
          <w:tcPr>
            <w:tcW w:w="2112" w:type="dxa"/>
          </w:tcPr>
          <w:p w14:paraId="3EDD1883" w14:textId="2825E610" w:rsidR="00FE5CFD" w:rsidRPr="006A46BD" w:rsidRDefault="00283260" w:rsidP="008960B7">
            <w:pPr>
              <w:spacing w:line="360" w:lineRule="auto"/>
              <w:ind w:left="0" w:firstLine="0"/>
              <w:rPr>
                <w:szCs w:val="28"/>
              </w:rPr>
            </w:pPr>
            <w:r w:rsidRPr="006A46BD">
              <w:rPr>
                <w:szCs w:val="28"/>
              </w:rPr>
              <w:t>CreatedAt</w:t>
            </w:r>
          </w:p>
        </w:tc>
        <w:tc>
          <w:tcPr>
            <w:tcW w:w="2409" w:type="dxa"/>
          </w:tcPr>
          <w:p w14:paraId="43022F9C" w14:textId="19B954D9" w:rsidR="00FE5CFD" w:rsidRPr="006A46BD" w:rsidRDefault="00283260" w:rsidP="008960B7">
            <w:pPr>
              <w:spacing w:line="360" w:lineRule="auto"/>
              <w:ind w:left="0" w:firstLine="0"/>
              <w:rPr>
                <w:szCs w:val="28"/>
              </w:rPr>
            </w:pPr>
            <w:r w:rsidRPr="006A46BD">
              <w:rPr>
                <w:szCs w:val="28"/>
              </w:rPr>
              <w:t>Datetime2</w:t>
            </w:r>
          </w:p>
        </w:tc>
        <w:tc>
          <w:tcPr>
            <w:tcW w:w="4246" w:type="dxa"/>
          </w:tcPr>
          <w:p w14:paraId="45E93B3A" w14:textId="2C5C0070" w:rsidR="00FE5CFD" w:rsidRPr="006A46BD" w:rsidRDefault="00283260" w:rsidP="008960B7">
            <w:pPr>
              <w:spacing w:line="360" w:lineRule="auto"/>
              <w:ind w:left="0" w:firstLine="0"/>
              <w:rPr>
                <w:szCs w:val="28"/>
              </w:rPr>
            </w:pPr>
            <w:r w:rsidRPr="006A46BD">
              <w:rPr>
                <w:szCs w:val="28"/>
              </w:rPr>
              <w:t>Ngày tạo</w:t>
            </w:r>
          </w:p>
        </w:tc>
      </w:tr>
      <w:tr w:rsidR="00FE5CFD" w:rsidRPr="006A46BD" w14:paraId="5BD7261C" w14:textId="77777777" w:rsidTr="00FE5CFD">
        <w:tc>
          <w:tcPr>
            <w:tcW w:w="2112" w:type="dxa"/>
          </w:tcPr>
          <w:p w14:paraId="40DC3268" w14:textId="22D856B8" w:rsidR="00FE5CFD" w:rsidRPr="006A46BD" w:rsidRDefault="00283260" w:rsidP="008960B7">
            <w:pPr>
              <w:spacing w:line="360" w:lineRule="auto"/>
              <w:ind w:left="0" w:firstLine="0"/>
              <w:rPr>
                <w:szCs w:val="28"/>
              </w:rPr>
            </w:pPr>
            <w:r w:rsidRPr="006A46BD">
              <w:rPr>
                <w:szCs w:val="28"/>
              </w:rPr>
              <w:t>CoverImage</w:t>
            </w:r>
          </w:p>
        </w:tc>
        <w:tc>
          <w:tcPr>
            <w:tcW w:w="2409" w:type="dxa"/>
          </w:tcPr>
          <w:p w14:paraId="5A86A5AF" w14:textId="7309179B" w:rsidR="00FE5CFD" w:rsidRPr="006A46BD" w:rsidRDefault="00283260" w:rsidP="008960B7">
            <w:pPr>
              <w:spacing w:line="360" w:lineRule="auto"/>
              <w:ind w:left="0" w:firstLine="0"/>
              <w:rPr>
                <w:szCs w:val="28"/>
              </w:rPr>
            </w:pPr>
            <w:r w:rsidRPr="006A46BD">
              <w:rPr>
                <w:szCs w:val="28"/>
              </w:rPr>
              <w:t>Nvarchar(450)</w:t>
            </w:r>
          </w:p>
        </w:tc>
        <w:tc>
          <w:tcPr>
            <w:tcW w:w="4246" w:type="dxa"/>
          </w:tcPr>
          <w:p w14:paraId="7A8F059C" w14:textId="6E212C0E" w:rsidR="00FE5CFD" w:rsidRPr="006A46BD" w:rsidRDefault="00283260" w:rsidP="008960B7">
            <w:pPr>
              <w:spacing w:line="360" w:lineRule="auto"/>
              <w:ind w:left="0" w:firstLine="0"/>
              <w:rPr>
                <w:szCs w:val="28"/>
              </w:rPr>
            </w:pPr>
            <w:r w:rsidRPr="006A46BD">
              <w:rPr>
                <w:szCs w:val="28"/>
              </w:rPr>
              <w:t>Hình ảnh</w:t>
            </w:r>
          </w:p>
        </w:tc>
      </w:tr>
      <w:tr w:rsidR="00FE5CFD" w:rsidRPr="006A46BD" w14:paraId="5209B20C" w14:textId="77777777" w:rsidTr="00FE5CFD">
        <w:tc>
          <w:tcPr>
            <w:tcW w:w="2112" w:type="dxa"/>
          </w:tcPr>
          <w:p w14:paraId="67DDE480" w14:textId="2BAE40A8" w:rsidR="00FE5CFD" w:rsidRPr="006A46BD" w:rsidRDefault="00283260" w:rsidP="008960B7">
            <w:pPr>
              <w:spacing w:line="360" w:lineRule="auto"/>
              <w:ind w:left="0" w:firstLine="0"/>
              <w:rPr>
                <w:szCs w:val="28"/>
              </w:rPr>
            </w:pPr>
            <w:r w:rsidRPr="006A46BD">
              <w:rPr>
                <w:szCs w:val="28"/>
              </w:rPr>
              <w:t>CreatedId</w:t>
            </w:r>
          </w:p>
        </w:tc>
        <w:tc>
          <w:tcPr>
            <w:tcW w:w="2409" w:type="dxa"/>
          </w:tcPr>
          <w:p w14:paraId="4693E4A8" w14:textId="79941F6D" w:rsidR="00FE5CFD" w:rsidRPr="006A46BD" w:rsidRDefault="00283260" w:rsidP="008960B7">
            <w:pPr>
              <w:spacing w:line="360" w:lineRule="auto"/>
              <w:ind w:left="0" w:firstLine="0"/>
              <w:rPr>
                <w:szCs w:val="28"/>
              </w:rPr>
            </w:pPr>
            <w:r w:rsidRPr="006A46BD">
              <w:rPr>
                <w:szCs w:val="28"/>
              </w:rPr>
              <w:t>Nvarchar(450)</w:t>
            </w:r>
          </w:p>
        </w:tc>
        <w:tc>
          <w:tcPr>
            <w:tcW w:w="4246" w:type="dxa"/>
          </w:tcPr>
          <w:p w14:paraId="32B7D8EC" w14:textId="07CDC975" w:rsidR="00FE5CFD" w:rsidRPr="006A46BD" w:rsidRDefault="00283260" w:rsidP="008960B7">
            <w:pPr>
              <w:spacing w:line="360" w:lineRule="auto"/>
              <w:ind w:left="0" w:firstLine="0"/>
              <w:rPr>
                <w:szCs w:val="28"/>
              </w:rPr>
            </w:pPr>
            <w:r w:rsidRPr="006A46BD">
              <w:rPr>
                <w:szCs w:val="28"/>
              </w:rPr>
              <w:t>Id người dùng tạo nhóm</w:t>
            </w:r>
          </w:p>
        </w:tc>
      </w:tr>
      <w:tr w:rsidR="00FE5CFD" w:rsidRPr="006A46BD" w14:paraId="5E7C8DF6" w14:textId="77777777" w:rsidTr="00FE5CFD">
        <w:tc>
          <w:tcPr>
            <w:tcW w:w="2112" w:type="dxa"/>
          </w:tcPr>
          <w:p w14:paraId="590047CE" w14:textId="58AC7F53" w:rsidR="00FE5CFD" w:rsidRPr="006A46BD" w:rsidRDefault="00283260" w:rsidP="008960B7">
            <w:pPr>
              <w:spacing w:line="360" w:lineRule="auto"/>
              <w:ind w:left="0" w:firstLine="0"/>
              <w:rPr>
                <w:szCs w:val="28"/>
              </w:rPr>
            </w:pPr>
            <w:r w:rsidRPr="006A46BD">
              <w:rPr>
                <w:szCs w:val="28"/>
              </w:rPr>
              <w:t>IsPublic</w:t>
            </w:r>
          </w:p>
        </w:tc>
        <w:tc>
          <w:tcPr>
            <w:tcW w:w="2409" w:type="dxa"/>
          </w:tcPr>
          <w:p w14:paraId="7ACF94AE" w14:textId="29F11BDF" w:rsidR="00FE5CFD" w:rsidRPr="006A46BD" w:rsidRDefault="00283260" w:rsidP="008960B7">
            <w:pPr>
              <w:spacing w:line="360" w:lineRule="auto"/>
              <w:ind w:left="0" w:firstLine="0"/>
              <w:rPr>
                <w:szCs w:val="28"/>
              </w:rPr>
            </w:pPr>
            <w:r w:rsidRPr="006A46BD">
              <w:rPr>
                <w:szCs w:val="28"/>
              </w:rPr>
              <w:t>Bit</w:t>
            </w:r>
          </w:p>
        </w:tc>
        <w:tc>
          <w:tcPr>
            <w:tcW w:w="4246" w:type="dxa"/>
          </w:tcPr>
          <w:p w14:paraId="0887D82B" w14:textId="44E3A5CE" w:rsidR="00FE5CFD" w:rsidRPr="006A46BD" w:rsidRDefault="00283260" w:rsidP="008960B7">
            <w:pPr>
              <w:spacing w:line="360" w:lineRule="auto"/>
              <w:ind w:left="0" w:firstLine="0"/>
              <w:rPr>
                <w:szCs w:val="28"/>
              </w:rPr>
            </w:pPr>
            <w:r w:rsidRPr="006A46BD">
              <w:rPr>
                <w:szCs w:val="28"/>
              </w:rPr>
              <w:t>Nhóm công khai</w:t>
            </w:r>
          </w:p>
        </w:tc>
      </w:tr>
      <w:tr w:rsidR="00FE5CFD" w:rsidRPr="006A46BD" w14:paraId="33FE8E71" w14:textId="77777777" w:rsidTr="00FE5CFD">
        <w:tc>
          <w:tcPr>
            <w:tcW w:w="2112" w:type="dxa"/>
          </w:tcPr>
          <w:p w14:paraId="6B5EF3E0" w14:textId="047073FD" w:rsidR="00FE5CFD" w:rsidRPr="006A46BD" w:rsidRDefault="00283260" w:rsidP="008960B7">
            <w:pPr>
              <w:spacing w:line="360" w:lineRule="auto"/>
              <w:ind w:left="0" w:firstLine="0"/>
              <w:rPr>
                <w:szCs w:val="28"/>
              </w:rPr>
            </w:pPr>
            <w:r w:rsidRPr="006A46BD">
              <w:rPr>
                <w:szCs w:val="28"/>
              </w:rPr>
              <w:t>TotalMember</w:t>
            </w:r>
          </w:p>
        </w:tc>
        <w:tc>
          <w:tcPr>
            <w:tcW w:w="2409" w:type="dxa"/>
          </w:tcPr>
          <w:p w14:paraId="34BECC97" w14:textId="1190BA10" w:rsidR="00FE5CFD" w:rsidRPr="006A46BD" w:rsidRDefault="00283260" w:rsidP="008960B7">
            <w:pPr>
              <w:spacing w:line="360" w:lineRule="auto"/>
              <w:ind w:left="0" w:firstLine="0"/>
              <w:rPr>
                <w:szCs w:val="28"/>
              </w:rPr>
            </w:pPr>
            <w:r w:rsidRPr="006A46BD">
              <w:rPr>
                <w:szCs w:val="28"/>
              </w:rPr>
              <w:t>Int</w:t>
            </w:r>
          </w:p>
        </w:tc>
        <w:tc>
          <w:tcPr>
            <w:tcW w:w="4246" w:type="dxa"/>
          </w:tcPr>
          <w:p w14:paraId="16BB8C35" w14:textId="643032AB" w:rsidR="00FE5CFD" w:rsidRPr="006A46BD" w:rsidRDefault="00283260" w:rsidP="008960B7">
            <w:pPr>
              <w:spacing w:line="360" w:lineRule="auto"/>
              <w:ind w:left="0" w:firstLine="0"/>
              <w:rPr>
                <w:szCs w:val="28"/>
              </w:rPr>
            </w:pPr>
            <w:r w:rsidRPr="006A46BD">
              <w:rPr>
                <w:szCs w:val="28"/>
              </w:rPr>
              <w:t>Tổng số thành viên</w:t>
            </w:r>
          </w:p>
        </w:tc>
      </w:tr>
      <w:tr w:rsidR="00FE5CFD" w:rsidRPr="006A46BD" w14:paraId="32C098E5" w14:textId="77777777" w:rsidTr="00FE5CFD">
        <w:tc>
          <w:tcPr>
            <w:tcW w:w="2112" w:type="dxa"/>
          </w:tcPr>
          <w:p w14:paraId="47AB5FF0" w14:textId="2CED7C7B" w:rsidR="00FE5CFD" w:rsidRPr="006A46BD" w:rsidRDefault="00283260" w:rsidP="008960B7">
            <w:pPr>
              <w:spacing w:line="360" w:lineRule="auto"/>
              <w:ind w:left="0" w:firstLine="0"/>
              <w:rPr>
                <w:szCs w:val="28"/>
              </w:rPr>
            </w:pPr>
            <w:r w:rsidRPr="006A46BD">
              <w:rPr>
                <w:szCs w:val="28"/>
              </w:rPr>
              <w:t>PreCensored</w:t>
            </w:r>
          </w:p>
        </w:tc>
        <w:tc>
          <w:tcPr>
            <w:tcW w:w="2409" w:type="dxa"/>
          </w:tcPr>
          <w:p w14:paraId="148C60B1" w14:textId="4D4F18F3" w:rsidR="00FE5CFD" w:rsidRPr="006A46BD" w:rsidRDefault="00283260" w:rsidP="008960B7">
            <w:pPr>
              <w:spacing w:line="360" w:lineRule="auto"/>
              <w:ind w:left="0" w:firstLine="0"/>
              <w:rPr>
                <w:szCs w:val="28"/>
              </w:rPr>
            </w:pPr>
            <w:r w:rsidRPr="006A46BD">
              <w:rPr>
                <w:szCs w:val="28"/>
              </w:rPr>
              <w:t>Bit</w:t>
            </w:r>
          </w:p>
        </w:tc>
        <w:tc>
          <w:tcPr>
            <w:tcW w:w="4246" w:type="dxa"/>
          </w:tcPr>
          <w:p w14:paraId="68662C5B" w14:textId="75D9201B" w:rsidR="00FE5CFD" w:rsidRPr="006A46BD" w:rsidRDefault="00283260" w:rsidP="008960B7">
            <w:pPr>
              <w:keepNext/>
              <w:spacing w:line="360" w:lineRule="auto"/>
              <w:ind w:left="0" w:firstLine="0"/>
              <w:rPr>
                <w:szCs w:val="28"/>
              </w:rPr>
            </w:pPr>
            <w:r w:rsidRPr="006A46BD">
              <w:rPr>
                <w:szCs w:val="28"/>
              </w:rPr>
              <w:t>Nhóm kiểm duyệt trước khi tham gia</w:t>
            </w:r>
          </w:p>
        </w:tc>
      </w:tr>
    </w:tbl>
    <w:p w14:paraId="37862396" w14:textId="55C0FB39" w:rsidR="003C1674" w:rsidRPr="006A46BD" w:rsidRDefault="003C1674" w:rsidP="008960B7">
      <w:pPr>
        <w:pStyle w:val="Caption"/>
        <w:spacing w:line="360" w:lineRule="auto"/>
        <w:rPr>
          <w:szCs w:val="28"/>
        </w:rPr>
      </w:pPr>
      <w:bookmarkStart w:id="228" w:name="_Toc167628571"/>
      <w:r w:rsidRPr="006A46BD">
        <w:rPr>
          <w:szCs w:val="28"/>
        </w:rPr>
        <w:t xml:space="preserve">Bảng </w:t>
      </w:r>
      <w:r w:rsidR="00C87AC0" w:rsidRPr="006A46BD">
        <w:rPr>
          <w:szCs w:val="28"/>
        </w:rPr>
        <w:fldChar w:fldCharType="begin"/>
      </w:r>
      <w:r w:rsidR="00C87AC0" w:rsidRPr="006A46BD">
        <w:rPr>
          <w:szCs w:val="28"/>
        </w:rPr>
        <w:instrText xml:space="preserve"> STYLEREF 1 \s </w:instrText>
      </w:r>
      <w:r w:rsidR="00C87AC0" w:rsidRPr="006A46BD">
        <w:rPr>
          <w:szCs w:val="28"/>
        </w:rPr>
        <w:fldChar w:fldCharType="separate"/>
      </w:r>
      <w:r w:rsidR="003814D5" w:rsidRPr="006A46BD">
        <w:rPr>
          <w:noProof/>
          <w:szCs w:val="28"/>
        </w:rPr>
        <w:t>3</w:t>
      </w:r>
      <w:r w:rsidR="00C87AC0" w:rsidRPr="006A46BD">
        <w:rPr>
          <w:szCs w:val="28"/>
        </w:rPr>
        <w:fldChar w:fldCharType="end"/>
      </w:r>
      <w:r w:rsidR="00C87AC0" w:rsidRPr="006A46BD">
        <w:rPr>
          <w:szCs w:val="28"/>
        </w:rPr>
        <w:t>.</w:t>
      </w:r>
      <w:r w:rsidR="00C87AC0" w:rsidRPr="006A46BD">
        <w:rPr>
          <w:szCs w:val="28"/>
        </w:rPr>
        <w:fldChar w:fldCharType="begin"/>
      </w:r>
      <w:r w:rsidR="00C87AC0" w:rsidRPr="006A46BD">
        <w:rPr>
          <w:szCs w:val="28"/>
        </w:rPr>
        <w:instrText xml:space="preserve"> SEQ Bảng \* ARABIC \s 1 </w:instrText>
      </w:r>
      <w:r w:rsidR="00C87AC0" w:rsidRPr="006A46BD">
        <w:rPr>
          <w:szCs w:val="28"/>
        </w:rPr>
        <w:fldChar w:fldCharType="separate"/>
      </w:r>
      <w:r w:rsidR="003814D5" w:rsidRPr="006A46BD">
        <w:rPr>
          <w:noProof/>
          <w:szCs w:val="28"/>
        </w:rPr>
        <w:t>8</w:t>
      </w:r>
      <w:r w:rsidR="00C87AC0" w:rsidRPr="006A46BD">
        <w:rPr>
          <w:szCs w:val="28"/>
        </w:rPr>
        <w:fldChar w:fldCharType="end"/>
      </w:r>
      <w:r w:rsidRPr="006A46BD">
        <w:rPr>
          <w:szCs w:val="28"/>
        </w:rPr>
        <w:t xml:space="preserve"> Bảng mô tả chi tiết bảng Group</w:t>
      </w:r>
      <w:bookmarkEnd w:id="228"/>
    </w:p>
    <w:p w14:paraId="5003B10C" w14:textId="31911014" w:rsidR="001D3AD9" w:rsidRPr="006A46BD" w:rsidRDefault="001D3AD9" w:rsidP="008960B7">
      <w:pPr>
        <w:pStyle w:val="ListParagraph"/>
        <w:numPr>
          <w:ilvl w:val="0"/>
          <w:numId w:val="151"/>
        </w:numPr>
        <w:spacing w:line="360" w:lineRule="auto"/>
        <w:rPr>
          <w:szCs w:val="28"/>
        </w:rPr>
      </w:pPr>
      <w:r w:rsidRPr="006A46BD">
        <w:rPr>
          <w:szCs w:val="28"/>
        </w:rPr>
        <w:lastRenderedPageBreak/>
        <w:t>Bảng MediaType:</w:t>
      </w:r>
    </w:p>
    <w:tbl>
      <w:tblPr>
        <w:tblStyle w:val="TableGrid0"/>
        <w:tblW w:w="0" w:type="auto"/>
        <w:tblInd w:w="10" w:type="dxa"/>
        <w:tblLook w:val="04A0" w:firstRow="1" w:lastRow="0" w:firstColumn="1" w:lastColumn="0" w:noHBand="0" w:noVBand="1"/>
      </w:tblPr>
      <w:tblGrid>
        <w:gridCol w:w="2112"/>
        <w:gridCol w:w="2409"/>
        <w:gridCol w:w="4246"/>
      </w:tblGrid>
      <w:tr w:rsidR="005C761E" w:rsidRPr="006A46BD" w14:paraId="11298716" w14:textId="77777777" w:rsidTr="005C761E">
        <w:tc>
          <w:tcPr>
            <w:tcW w:w="2112" w:type="dxa"/>
          </w:tcPr>
          <w:p w14:paraId="5EA1E8D4" w14:textId="1F4E13B0" w:rsidR="005C761E" w:rsidRPr="006A46BD" w:rsidRDefault="005C761E" w:rsidP="008960B7">
            <w:pPr>
              <w:spacing w:line="360" w:lineRule="auto"/>
              <w:ind w:left="0" w:firstLine="0"/>
              <w:jc w:val="center"/>
              <w:rPr>
                <w:b/>
                <w:bCs/>
                <w:szCs w:val="28"/>
              </w:rPr>
            </w:pPr>
            <w:r w:rsidRPr="006A46BD">
              <w:rPr>
                <w:b/>
                <w:bCs/>
                <w:szCs w:val="28"/>
              </w:rPr>
              <w:t>Tên trường</w:t>
            </w:r>
          </w:p>
        </w:tc>
        <w:tc>
          <w:tcPr>
            <w:tcW w:w="2409" w:type="dxa"/>
          </w:tcPr>
          <w:p w14:paraId="046DF672" w14:textId="7A0B838D" w:rsidR="005C761E" w:rsidRPr="006A46BD" w:rsidRDefault="005C761E" w:rsidP="008960B7">
            <w:pPr>
              <w:spacing w:line="360" w:lineRule="auto"/>
              <w:ind w:left="0" w:firstLine="0"/>
              <w:jc w:val="center"/>
              <w:rPr>
                <w:b/>
                <w:bCs/>
                <w:szCs w:val="28"/>
              </w:rPr>
            </w:pPr>
            <w:r w:rsidRPr="006A46BD">
              <w:rPr>
                <w:b/>
                <w:bCs/>
                <w:szCs w:val="28"/>
              </w:rPr>
              <w:t>Kiểu dữ liệu</w:t>
            </w:r>
          </w:p>
        </w:tc>
        <w:tc>
          <w:tcPr>
            <w:tcW w:w="4246" w:type="dxa"/>
          </w:tcPr>
          <w:p w14:paraId="09941656" w14:textId="68C42D19" w:rsidR="005C761E" w:rsidRPr="006A46BD" w:rsidRDefault="005C761E" w:rsidP="008960B7">
            <w:pPr>
              <w:spacing w:line="360" w:lineRule="auto"/>
              <w:ind w:left="0" w:firstLine="0"/>
              <w:jc w:val="center"/>
              <w:rPr>
                <w:b/>
                <w:bCs/>
                <w:szCs w:val="28"/>
              </w:rPr>
            </w:pPr>
            <w:r w:rsidRPr="006A46BD">
              <w:rPr>
                <w:b/>
                <w:bCs/>
                <w:szCs w:val="28"/>
              </w:rPr>
              <w:t>Mô tả</w:t>
            </w:r>
          </w:p>
        </w:tc>
      </w:tr>
      <w:tr w:rsidR="005C761E" w:rsidRPr="006A46BD" w14:paraId="5AC3AF42" w14:textId="77777777" w:rsidTr="005C761E">
        <w:tc>
          <w:tcPr>
            <w:tcW w:w="2112" w:type="dxa"/>
          </w:tcPr>
          <w:p w14:paraId="0130000F" w14:textId="78C9AD24" w:rsidR="005C761E" w:rsidRPr="006A46BD" w:rsidRDefault="005C761E" w:rsidP="008960B7">
            <w:pPr>
              <w:spacing w:line="360" w:lineRule="auto"/>
              <w:ind w:left="0" w:firstLine="0"/>
              <w:rPr>
                <w:szCs w:val="28"/>
              </w:rPr>
            </w:pPr>
            <w:r w:rsidRPr="006A46BD">
              <w:rPr>
                <w:szCs w:val="28"/>
              </w:rPr>
              <w:t>Id</w:t>
            </w:r>
          </w:p>
        </w:tc>
        <w:tc>
          <w:tcPr>
            <w:tcW w:w="2409" w:type="dxa"/>
          </w:tcPr>
          <w:p w14:paraId="297EE13E" w14:textId="37476294" w:rsidR="005C761E" w:rsidRPr="006A46BD" w:rsidRDefault="00035F6C" w:rsidP="008960B7">
            <w:pPr>
              <w:spacing w:line="360" w:lineRule="auto"/>
              <w:ind w:left="0" w:firstLine="0"/>
              <w:rPr>
                <w:szCs w:val="28"/>
              </w:rPr>
            </w:pPr>
            <w:r w:rsidRPr="006A46BD">
              <w:rPr>
                <w:szCs w:val="28"/>
              </w:rPr>
              <w:t>int</w:t>
            </w:r>
          </w:p>
        </w:tc>
        <w:tc>
          <w:tcPr>
            <w:tcW w:w="4246" w:type="dxa"/>
          </w:tcPr>
          <w:p w14:paraId="0393DE4C" w14:textId="5DD691DF" w:rsidR="005C761E" w:rsidRPr="006A46BD" w:rsidRDefault="005C761E" w:rsidP="008960B7">
            <w:pPr>
              <w:spacing w:line="360" w:lineRule="auto"/>
              <w:ind w:left="0" w:firstLine="0"/>
              <w:rPr>
                <w:szCs w:val="28"/>
              </w:rPr>
            </w:pPr>
            <w:r w:rsidRPr="006A46BD">
              <w:rPr>
                <w:szCs w:val="28"/>
              </w:rPr>
              <w:t>Id của kiểu media</w:t>
            </w:r>
          </w:p>
        </w:tc>
      </w:tr>
      <w:tr w:rsidR="005C761E" w:rsidRPr="006A46BD" w14:paraId="3AE71B22" w14:textId="77777777" w:rsidTr="005C761E">
        <w:tc>
          <w:tcPr>
            <w:tcW w:w="2112" w:type="dxa"/>
          </w:tcPr>
          <w:p w14:paraId="20276E87" w14:textId="5EF9192C" w:rsidR="005C761E" w:rsidRPr="006A46BD" w:rsidRDefault="005C761E" w:rsidP="008960B7">
            <w:pPr>
              <w:spacing w:line="360" w:lineRule="auto"/>
              <w:ind w:left="0" w:firstLine="0"/>
              <w:rPr>
                <w:szCs w:val="28"/>
              </w:rPr>
            </w:pPr>
            <w:r w:rsidRPr="006A46BD">
              <w:rPr>
                <w:szCs w:val="28"/>
              </w:rPr>
              <w:t>Name</w:t>
            </w:r>
          </w:p>
        </w:tc>
        <w:tc>
          <w:tcPr>
            <w:tcW w:w="2409" w:type="dxa"/>
          </w:tcPr>
          <w:p w14:paraId="23C7F049" w14:textId="6E862674" w:rsidR="005C761E" w:rsidRPr="006A46BD" w:rsidRDefault="005C761E" w:rsidP="008960B7">
            <w:pPr>
              <w:spacing w:line="360" w:lineRule="auto"/>
              <w:ind w:left="0" w:firstLine="0"/>
              <w:rPr>
                <w:szCs w:val="28"/>
              </w:rPr>
            </w:pPr>
            <w:r w:rsidRPr="006A46BD">
              <w:rPr>
                <w:szCs w:val="28"/>
              </w:rPr>
              <w:t>Nvarchar(50)</w:t>
            </w:r>
          </w:p>
        </w:tc>
        <w:tc>
          <w:tcPr>
            <w:tcW w:w="4246" w:type="dxa"/>
          </w:tcPr>
          <w:p w14:paraId="4859DFAF" w14:textId="32547396" w:rsidR="005C761E" w:rsidRPr="006A46BD" w:rsidRDefault="005C761E" w:rsidP="008960B7">
            <w:pPr>
              <w:spacing w:line="360" w:lineRule="auto"/>
              <w:ind w:left="0" w:firstLine="0"/>
              <w:rPr>
                <w:szCs w:val="28"/>
              </w:rPr>
            </w:pPr>
            <w:r w:rsidRPr="006A46BD">
              <w:rPr>
                <w:szCs w:val="28"/>
              </w:rPr>
              <w:t>Tên của kiểu media</w:t>
            </w:r>
          </w:p>
        </w:tc>
      </w:tr>
      <w:tr w:rsidR="005C761E" w:rsidRPr="006A46BD" w14:paraId="44D7417C" w14:textId="77777777" w:rsidTr="005C761E">
        <w:tc>
          <w:tcPr>
            <w:tcW w:w="2112" w:type="dxa"/>
          </w:tcPr>
          <w:p w14:paraId="4F08CA08" w14:textId="2E21F67F" w:rsidR="005C761E" w:rsidRPr="006A46BD" w:rsidRDefault="005C761E" w:rsidP="008960B7">
            <w:pPr>
              <w:spacing w:line="360" w:lineRule="auto"/>
              <w:ind w:left="0" w:firstLine="0"/>
              <w:rPr>
                <w:szCs w:val="28"/>
              </w:rPr>
            </w:pPr>
            <w:r w:rsidRPr="006A46BD">
              <w:rPr>
                <w:szCs w:val="28"/>
              </w:rPr>
              <w:t>CreatedAt</w:t>
            </w:r>
          </w:p>
        </w:tc>
        <w:tc>
          <w:tcPr>
            <w:tcW w:w="2409" w:type="dxa"/>
          </w:tcPr>
          <w:p w14:paraId="1F3B7737" w14:textId="060BCFAA" w:rsidR="005C761E" w:rsidRPr="006A46BD" w:rsidRDefault="005C761E" w:rsidP="008960B7">
            <w:pPr>
              <w:spacing w:line="360" w:lineRule="auto"/>
              <w:ind w:left="0" w:firstLine="0"/>
              <w:rPr>
                <w:szCs w:val="28"/>
              </w:rPr>
            </w:pPr>
            <w:r w:rsidRPr="006A46BD">
              <w:rPr>
                <w:szCs w:val="28"/>
              </w:rPr>
              <w:t>Datetime2</w:t>
            </w:r>
          </w:p>
        </w:tc>
        <w:tc>
          <w:tcPr>
            <w:tcW w:w="4246" w:type="dxa"/>
          </w:tcPr>
          <w:p w14:paraId="47593872" w14:textId="4FBD5584" w:rsidR="005C761E" w:rsidRPr="006A46BD" w:rsidRDefault="005C761E" w:rsidP="008960B7">
            <w:pPr>
              <w:keepNext/>
              <w:spacing w:line="360" w:lineRule="auto"/>
              <w:ind w:left="0" w:firstLine="0"/>
              <w:rPr>
                <w:szCs w:val="28"/>
              </w:rPr>
            </w:pPr>
            <w:r w:rsidRPr="006A46BD">
              <w:rPr>
                <w:szCs w:val="28"/>
              </w:rPr>
              <w:t>Ngày tạo</w:t>
            </w:r>
          </w:p>
        </w:tc>
      </w:tr>
    </w:tbl>
    <w:p w14:paraId="16496933" w14:textId="024A997F" w:rsidR="00C87AC0" w:rsidRPr="006A46BD" w:rsidRDefault="00C87AC0" w:rsidP="008960B7">
      <w:pPr>
        <w:pStyle w:val="Caption"/>
        <w:spacing w:line="360" w:lineRule="auto"/>
        <w:rPr>
          <w:szCs w:val="28"/>
        </w:rPr>
      </w:pPr>
      <w:bookmarkStart w:id="229" w:name="_Toc167628572"/>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9</w:t>
      </w:r>
      <w:r w:rsidRPr="006A46BD">
        <w:rPr>
          <w:szCs w:val="28"/>
        </w:rPr>
        <w:fldChar w:fldCharType="end"/>
      </w:r>
      <w:r w:rsidRPr="006A46BD">
        <w:rPr>
          <w:szCs w:val="28"/>
        </w:rPr>
        <w:t xml:space="preserve"> Bảng mô tả chi tiết bảng MediaType</w:t>
      </w:r>
      <w:bookmarkEnd w:id="229"/>
    </w:p>
    <w:p w14:paraId="35B78925" w14:textId="17F88C73" w:rsidR="001D3AD9" w:rsidRPr="006A46BD" w:rsidRDefault="001D3AD9" w:rsidP="008960B7">
      <w:pPr>
        <w:pStyle w:val="ListParagraph"/>
        <w:numPr>
          <w:ilvl w:val="0"/>
          <w:numId w:val="151"/>
        </w:numPr>
        <w:spacing w:line="360" w:lineRule="auto"/>
        <w:rPr>
          <w:szCs w:val="28"/>
        </w:rPr>
      </w:pPr>
      <w:r w:rsidRPr="006A46BD">
        <w:rPr>
          <w:szCs w:val="28"/>
        </w:rPr>
        <w:t>Bảng Message:</w:t>
      </w:r>
    </w:p>
    <w:tbl>
      <w:tblPr>
        <w:tblStyle w:val="TableGrid0"/>
        <w:tblW w:w="0" w:type="auto"/>
        <w:tblInd w:w="10" w:type="dxa"/>
        <w:tblLook w:val="04A0" w:firstRow="1" w:lastRow="0" w:firstColumn="1" w:lastColumn="0" w:noHBand="0" w:noVBand="1"/>
      </w:tblPr>
      <w:tblGrid>
        <w:gridCol w:w="2112"/>
        <w:gridCol w:w="2409"/>
        <w:gridCol w:w="4246"/>
      </w:tblGrid>
      <w:tr w:rsidR="00035F6C" w:rsidRPr="006A46BD" w14:paraId="0B7C29E9" w14:textId="77777777" w:rsidTr="00035F6C">
        <w:tc>
          <w:tcPr>
            <w:tcW w:w="2112" w:type="dxa"/>
          </w:tcPr>
          <w:p w14:paraId="4709A237" w14:textId="4FF47BD9" w:rsidR="00035F6C" w:rsidRPr="006A46BD" w:rsidRDefault="00035F6C" w:rsidP="008960B7">
            <w:pPr>
              <w:spacing w:line="360" w:lineRule="auto"/>
              <w:ind w:left="0" w:firstLine="0"/>
              <w:jc w:val="center"/>
              <w:rPr>
                <w:b/>
                <w:bCs/>
                <w:szCs w:val="28"/>
              </w:rPr>
            </w:pPr>
            <w:r w:rsidRPr="006A46BD">
              <w:rPr>
                <w:b/>
                <w:bCs/>
                <w:szCs w:val="28"/>
              </w:rPr>
              <w:t>Tên trường</w:t>
            </w:r>
          </w:p>
        </w:tc>
        <w:tc>
          <w:tcPr>
            <w:tcW w:w="2409" w:type="dxa"/>
          </w:tcPr>
          <w:p w14:paraId="57A0EC5A" w14:textId="67836DEC" w:rsidR="00035F6C" w:rsidRPr="006A46BD" w:rsidRDefault="00035F6C" w:rsidP="008960B7">
            <w:pPr>
              <w:spacing w:line="360" w:lineRule="auto"/>
              <w:ind w:left="0" w:firstLine="0"/>
              <w:jc w:val="center"/>
              <w:rPr>
                <w:b/>
                <w:bCs/>
                <w:szCs w:val="28"/>
              </w:rPr>
            </w:pPr>
            <w:r w:rsidRPr="006A46BD">
              <w:rPr>
                <w:b/>
                <w:bCs/>
                <w:szCs w:val="28"/>
              </w:rPr>
              <w:t>Kiểu dữ liệu</w:t>
            </w:r>
          </w:p>
        </w:tc>
        <w:tc>
          <w:tcPr>
            <w:tcW w:w="4246" w:type="dxa"/>
          </w:tcPr>
          <w:p w14:paraId="53980EC9" w14:textId="1F8F0A1F" w:rsidR="00035F6C" w:rsidRPr="006A46BD" w:rsidRDefault="00035F6C" w:rsidP="008960B7">
            <w:pPr>
              <w:spacing w:line="360" w:lineRule="auto"/>
              <w:ind w:left="0" w:firstLine="0"/>
              <w:jc w:val="center"/>
              <w:rPr>
                <w:b/>
                <w:bCs/>
                <w:szCs w:val="28"/>
              </w:rPr>
            </w:pPr>
            <w:r w:rsidRPr="006A46BD">
              <w:rPr>
                <w:b/>
                <w:bCs/>
                <w:szCs w:val="28"/>
              </w:rPr>
              <w:t>Mô tả</w:t>
            </w:r>
          </w:p>
        </w:tc>
      </w:tr>
      <w:tr w:rsidR="00035F6C" w:rsidRPr="006A46BD" w14:paraId="2CE6A884" w14:textId="77777777" w:rsidTr="00035F6C">
        <w:tc>
          <w:tcPr>
            <w:tcW w:w="2112" w:type="dxa"/>
          </w:tcPr>
          <w:p w14:paraId="356090E8" w14:textId="3981F27F" w:rsidR="00035F6C" w:rsidRPr="006A46BD" w:rsidRDefault="00035F6C" w:rsidP="008960B7">
            <w:pPr>
              <w:spacing w:line="360" w:lineRule="auto"/>
              <w:ind w:left="0" w:firstLine="0"/>
              <w:rPr>
                <w:szCs w:val="28"/>
              </w:rPr>
            </w:pPr>
            <w:r w:rsidRPr="006A46BD">
              <w:rPr>
                <w:szCs w:val="28"/>
              </w:rPr>
              <w:t>Id</w:t>
            </w:r>
          </w:p>
        </w:tc>
        <w:tc>
          <w:tcPr>
            <w:tcW w:w="2409" w:type="dxa"/>
          </w:tcPr>
          <w:p w14:paraId="54A3F623" w14:textId="0DB053D0" w:rsidR="00035F6C" w:rsidRPr="006A46BD" w:rsidRDefault="00035F6C" w:rsidP="008960B7">
            <w:pPr>
              <w:spacing w:line="360" w:lineRule="auto"/>
              <w:ind w:left="0" w:firstLine="0"/>
              <w:rPr>
                <w:szCs w:val="28"/>
              </w:rPr>
            </w:pPr>
            <w:r w:rsidRPr="006A46BD">
              <w:rPr>
                <w:szCs w:val="28"/>
              </w:rPr>
              <w:t>Uniqueidentifier</w:t>
            </w:r>
          </w:p>
        </w:tc>
        <w:tc>
          <w:tcPr>
            <w:tcW w:w="4246" w:type="dxa"/>
          </w:tcPr>
          <w:p w14:paraId="31267F19" w14:textId="23D6C4F5" w:rsidR="00035F6C" w:rsidRPr="006A46BD" w:rsidRDefault="00035F6C" w:rsidP="008960B7">
            <w:pPr>
              <w:spacing w:line="360" w:lineRule="auto"/>
              <w:ind w:left="0" w:firstLine="0"/>
              <w:rPr>
                <w:szCs w:val="28"/>
              </w:rPr>
            </w:pPr>
            <w:r w:rsidRPr="006A46BD">
              <w:rPr>
                <w:szCs w:val="28"/>
              </w:rPr>
              <w:t>Id của tin nhắn</w:t>
            </w:r>
          </w:p>
        </w:tc>
      </w:tr>
      <w:tr w:rsidR="00035F6C" w:rsidRPr="006A46BD" w14:paraId="7D15C9CC" w14:textId="77777777" w:rsidTr="00035F6C">
        <w:tc>
          <w:tcPr>
            <w:tcW w:w="2112" w:type="dxa"/>
          </w:tcPr>
          <w:p w14:paraId="27DB9FE7" w14:textId="358DA5FD" w:rsidR="00035F6C" w:rsidRPr="006A46BD" w:rsidRDefault="00035F6C" w:rsidP="008960B7">
            <w:pPr>
              <w:spacing w:line="360" w:lineRule="auto"/>
              <w:ind w:left="0" w:firstLine="0"/>
              <w:rPr>
                <w:szCs w:val="28"/>
              </w:rPr>
            </w:pPr>
            <w:r w:rsidRPr="006A46BD">
              <w:rPr>
                <w:szCs w:val="28"/>
              </w:rPr>
              <w:t>MediaTypeId</w:t>
            </w:r>
          </w:p>
        </w:tc>
        <w:tc>
          <w:tcPr>
            <w:tcW w:w="2409" w:type="dxa"/>
          </w:tcPr>
          <w:p w14:paraId="2F92337E" w14:textId="62FC29C0" w:rsidR="00035F6C" w:rsidRPr="006A46BD" w:rsidRDefault="00035F6C" w:rsidP="008960B7">
            <w:pPr>
              <w:spacing w:line="360" w:lineRule="auto"/>
              <w:ind w:left="0" w:firstLine="0"/>
              <w:rPr>
                <w:szCs w:val="28"/>
              </w:rPr>
            </w:pPr>
            <w:r w:rsidRPr="006A46BD">
              <w:rPr>
                <w:szCs w:val="28"/>
              </w:rPr>
              <w:t>Int</w:t>
            </w:r>
          </w:p>
        </w:tc>
        <w:tc>
          <w:tcPr>
            <w:tcW w:w="4246" w:type="dxa"/>
          </w:tcPr>
          <w:p w14:paraId="16CE22B2" w14:textId="76E5AFD6" w:rsidR="00035F6C" w:rsidRPr="006A46BD" w:rsidRDefault="00035F6C" w:rsidP="008960B7">
            <w:pPr>
              <w:spacing w:line="360" w:lineRule="auto"/>
              <w:ind w:left="0" w:firstLine="0"/>
              <w:rPr>
                <w:szCs w:val="28"/>
              </w:rPr>
            </w:pPr>
            <w:r w:rsidRPr="006A46BD">
              <w:rPr>
                <w:szCs w:val="28"/>
              </w:rPr>
              <w:t>Id của kiểu media</w:t>
            </w:r>
          </w:p>
        </w:tc>
      </w:tr>
      <w:tr w:rsidR="00035F6C" w:rsidRPr="006A46BD" w14:paraId="0B0C001A" w14:textId="77777777" w:rsidTr="00035F6C">
        <w:tc>
          <w:tcPr>
            <w:tcW w:w="2112" w:type="dxa"/>
          </w:tcPr>
          <w:p w14:paraId="47EB8DB9" w14:textId="10F01287" w:rsidR="00035F6C" w:rsidRPr="006A46BD" w:rsidRDefault="00035F6C" w:rsidP="008960B7">
            <w:pPr>
              <w:spacing w:line="360" w:lineRule="auto"/>
              <w:ind w:left="0" w:firstLine="0"/>
              <w:rPr>
                <w:szCs w:val="28"/>
              </w:rPr>
            </w:pPr>
            <w:r w:rsidRPr="006A46BD">
              <w:rPr>
                <w:szCs w:val="28"/>
              </w:rPr>
              <w:t>Content</w:t>
            </w:r>
          </w:p>
        </w:tc>
        <w:tc>
          <w:tcPr>
            <w:tcW w:w="2409" w:type="dxa"/>
          </w:tcPr>
          <w:p w14:paraId="32A8BA5D" w14:textId="368AD92E" w:rsidR="00035F6C" w:rsidRPr="006A46BD" w:rsidRDefault="00035F6C" w:rsidP="008960B7">
            <w:pPr>
              <w:spacing w:line="360" w:lineRule="auto"/>
              <w:ind w:left="0" w:firstLine="0"/>
              <w:rPr>
                <w:szCs w:val="28"/>
              </w:rPr>
            </w:pPr>
            <w:r w:rsidRPr="006A46BD">
              <w:rPr>
                <w:szCs w:val="28"/>
              </w:rPr>
              <w:t>Nvarchar(450)</w:t>
            </w:r>
          </w:p>
        </w:tc>
        <w:tc>
          <w:tcPr>
            <w:tcW w:w="4246" w:type="dxa"/>
          </w:tcPr>
          <w:p w14:paraId="0E02588E" w14:textId="24BE140E" w:rsidR="00035F6C" w:rsidRPr="006A46BD" w:rsidRDefault="00035F6C" w:rsidP="008960B7">
            <w:pPr>
              <w:spacing w:line="360" w:lineRule="auto"/>
              <w:ind w:left="0" w:firstLine="0"/>
              <w:rPr>
                <w:szCs w:val="28"/>
              </w:rPr>
            </w:pPr>
            <w:r w:rsidRPr="006A46BD">
              <w:rPr>
                <w:szCs w:val="28"/>
              </w:rPr>
              <w:t>Nội dung tin nhắn</w:t>
            </w:r>
          </w:p>
        </w:tc>
      </w:tr>
      <w:tr w:rsidR="00035F6C" w:rsidRPr="006A46BD" w14:paraId="5F33911D" w14:textId="77777777" w:rsidTr="00035F6C">
        <w:tc>
          <w:tcPr>
            <w:tcW w:w="2112" w:type="dxa"/>
          </w:tcPr>
          <w:p w14:paraId="666CA7FB" w14:textId="4A0D748F" w:rsidR="00035F6C" w:rsidRPr="006A46BD" w:rsidRDefault="00035F6C" w:rsidP="008960B7">
            <w:pPr>
              <w:spacing w:line="360" w:lineRule="auto"/>
              <w:ind w:left="0" w:firstLine="0"/>
              <w:rPr>
                <w:szCs w:val="28"/>
              </w:rPr>
            </w:pPr>
            <w:r w:rsidRPr="006A46BD">
              <w:rPr>
                <w:szCs w:val="28"/>
              </w:rPr>
              <w:t>CreatedAt</w:t>
            </w:r>
          </w:p>
        </w:tc>
        <w:tc>
          <w:tcPr>
            <w:tcW w:w="2409" w:type="dxa"/>
          </w:tcPr>
          <w:p w14:paraId="71752D69" w14:textId="669049C0" w:rsidR="00035F6C" w:rsidRPr="006A46BD" w:rsidRDefault="00035F6C" w:rsidP="008960B7">
            <w:pPr>
              <w:spacing w:line="360" w:lineRule="auto"/>
              <w:ind w:left="0" w:firstLine="0"/>
              <w:rPr>
                <w:szCs w:val="28"/>
              </w:rPr>
            </w:pPr>
            <w:r w:rsidRPr="006A46BD">
              <w:rPr>
                <w:szCs w:val="28"/>
              </w:rPr>
              <w:t>Datetime2</w:t>
            </w:r>
          </w:p>
        </w:tc>
        <w:tc>
          <w:tcPr>
            <w:tcW w:w="4246" w:type="dxa"/>
          </w:tcPr>
          <w:p w14:paraId="375BFE32" w14:textId="6A5D79B1" w:rsidR="00035F6C" w:rsidRPr="006A46BD" w:rsidRDefault="00035F6C" w:rsidP="008960B7">
            <w:pPr>
              <w:spacing w:line="360" w:lineRule="auto"/>
              <w:ind w:left="0" w:firstLine="0"/>
              <w:rPr>
                <w:szCs w:val="28"/>
              </w:rPr>
            </w:pPr>
            <w:r w:rsidRPr="006A46BD">
              <w:rPr>
                <w:szCs w:val="28"/>
              </w:rPr>
              <w:t>Ngày tạo</w:t>
            </w:r>
          </w:p>
        </w:tc>
      </w:tr>
      <w:tr w:rsidR="00035F6C" w:rsidRPr="006A46BD" w14:paraId="029A010D" w14:textId="77777777" w:rsidTr="00035F6C">
        <w:tc>
          <w:tcPr>
            <w:tcW w:w="2112" w:type="dxa"/>
          </w:tcPr>
          <w:p w14:paraId="5852F447" w14:textId="31D0D34A" w:rsidR="00035F6C" w:rsidRPr="006A46BD" w:rsidRDefault="00035F6C" w:rsidP="008960B7">
            <w:pPr>
              <w:spacing w:line="360" w:lineRule="auto"/>
              <w:ind w:left="0" w:firstLine="0"/>
              <w:rPr>
                <w:szCs w:val="28"/>
              </w:rPr>
            </w:pPr>
            <w:r w:rsidRPr="006A46BD">
              <w:rPr>
                <w:szCs w:val="28"/>
              </w:rPr>
              <w:t>ConversationId</w:t>
            </w:r>
          </w:p>
        </w:tc>
        <w:tc>
          <w:tcPr>
            <w:tcW w:w="2409" w:type="dxa"/>
          </w:tcPr>
          <w:p w14:paraId="01723378" w14:textId="49FE28AC" w:rsidR="00035F6C" w:rsidRPr="006A46BD" w:rsidRDefault="00035F6C" w:rsidP="008960B7">
            <w:pPr>
              <w:spacing w:line="360" w:lineRule="auto"/>
              <w:ind w:left="0" w:firstLine="0"/>
              <w:rPr>
                <w:szCs w:val="28"/>
              </w:rPr>
            </w:pPr>
            <w:r w:rsidRPr="006A46BD">
              <w:rPr>
                <w:szCs w:val="28"/>
              </w:rPr>
              <w:t>Uniqueidentifier</w:t>
            </w:r>
          </w:p>
        </w:tc>
        <w:tc>
          <w:tcPr>
            <w:tcW w:w="4246" w:type="dxa"/>
          </w:tcPr>
          <w:p w14:paraId="152D36BF" w14:textId="4BA50E05" w:rsidR="00035F6C" w:rsidRPr="006A46BD" w:rsidRDefault="00035F6C" w:rsidP="008960B7">
            <w:pPr>
              <w:spacing w:line="360" w:lineRule="auto"/>
              <w:ind w:left="0" w:firstLine="0"/>
              <w:rPr>
                <w:szCs w:val="28"/>
              </w:rPr>
            </w:pPr>
            <w:r w:rsidRPr="006A46BD">
              <w:rPr>
                <w:szCs w:val="28"/>
              </w:rPr>
              <w:t>Id cuộc trò chuyện</w:t>
            </w:r>
          </w:p>
        </w:tc>
      </w:tr>
      <w:tr w:rsidR="00035F6C" w:rsidRPr="006A46BD" w14:paraId="4773B550" w14:textId="77777777" w:rsidTr="00035F6C">
        <w:tc>
          <w:tcPr>
            <w:tcW w:w="2112" w:type="dxa"/>
          </w:tcPr>
          <w:p w14:paraId="69270F86" w14:textId="5C325C2D" w:rsidR="00035F6C" w:rsidRPr="006A46BD" w:rsidRDefault="00035F6C" w:rsidP="008960B7">
            <w:pPr>
              <w:spacing w:line="360" w:lineRule="auto"/>
              <w:ind w:left="0" w:firstLine="0"/>
              <w:rPr>
                <w:szCs w:val="28"/>
              </w:rPr>
            </w:pPr>
            <w:r w:rsidRPr="006A46BD">
              <w:rPr>
                <w:szCs w:val="28"/>
              </w:rPr>
              <w:t>MessageType</w:t>
            </w:r>
          </w:p>
        </w:tc>
        <w:tc>
          <w:tcPr>
            <w:tcW w:w="2409" w:type="dxa"/>
          </w:tcPr>
          <w:p w14:paraId="1A8B67EE" w14:textId="19BE09E3" w:rsidR="00035F6C" w:rsidRPr="006A46BD" w:rsidRDefault="00035F6C" w:rsidP="008960B7">
            <w:pPr>
              <w:spacing w:line="360" w:lineRule="auto"/>
              <w:ind w:left="0" w:firstLine="0"/>
              <w:rPr>
                <w:szCs w:val="28"/>
              </w:rPr>
            </w:pPr>
            <w:r w:rsidRPr="006A46BD">
              <w:rPr>
                <w:szCs w:val="28"/>
              </w:rPr>
              <w:t>Int</w:t>
            </w:r>
          </w:p>
        </w:tc>
        <w:tc>
          <w:tcPr>
            <w:tcW w:w="4246" w:type="dxa"/>
          </w:tcPr>
          <w:p w14:paraId="711ED8E5" w14:textId="2CB1CB6F" w:rsidR="00035F6C" w:rsidRPr="006A46BD" w:rsidRDefault="00035F6C" w:rsidP="008960B7">
            <w:pPr>
              <w:spacing w:line="360" w:lineRule="auto"/>
              <w:ind w:left="0" w:firstLine="0"/>
              <w:rPr>
                <w:szCs w:val="28"/>
              </w:rPr>
            </w:pPr>
            <w:r w:rsidRPr="006A46BD">
              <w:rPr>
                <w:szCs w:val="28"/>
              </w:rPr>
              <w:t>Kiểu tin nhắn</w:t>
            </w:r>
          </w:p>
        </w:tc>
      </w:tr>
      <w:tr w:rsidR="00035F6C" w:rsidRPr="006A46BD" w14:paraId="75EE3677" w14:textId="77777777" w:rsidTr="00035F6C">
        <w:tc>
          <w:tcPr>
            <w:tcW w:w="2112" w:type="dxa"/>
          </w:tcPr>
          <w:p w14:paraId="3CFF9C19" w14:textId="281E04C1" w:rsidR="00035F6C" w:rsidRPr="006A46BD" w:rsidRDefault="00035F6C" w:rsidP="008960B7">
            <w:pPr>
              <w:spacing w:line="360" w:lineRule="auto"/>
              <w:ind w:left="0" w:firstLine="0"/>
              <w:rPr>
                <w:szCs w:val="28"/>
              </w:rPr>
            </w:pPr>
            <w:r w:rsidRPr="006A46BD">
              <w:rPr>
                <w:szCs w:val="28"/>
              </w:rPr>
              <w:t>ReadedAt</w:t>
            </w:r>
          </w:p>
        </w:tc>
        <w:tc>
          <w:tcPr>
            <w:tcW w:w="2409" w:type="dxa"/>
          </w:tcPr>
          <w:p w14:paraId="35144359" w14:textId="06B2DC6E" w:rsidR="00035F6C" w:rsidRPr="006A46BD" w:rsidRDefault="00035F6C" w:rsidP="008960B7">
            <w:pPr>
              <w:spacing w:line="360" w:lineRule="auto"/>
              <w:ind w:left="0" w:firstLine="0"/>
              <w:rPr>
                <w:szCs w:val="28"/>
              </w:rPr>
            </w:pPr>
            <w:r w:rsidRPr="006A46BD">
              <w:rPr>
                <w:szCs w:val="28"/>
              </w:rPr>
              <w:t>Datetime2</w:t>
            </w:r>
          </w:p>
        </w:tc>
        <w:tc>
          <w:tcPr>
            <w:tcW w:w="4246" w:type="dxa"/>
          </w:tcPr>
          <w:p w14:paraId="6568861F" w14:textId="539BE49C" w:rsidR="00035F6C" w:rsidRPr="006A46BD" w:rsidRDefault="00035F6C" w:rsidP="008960B7">
            <w:pPr>
              <w:spacing w:line="360" w:lineRule="auto"/>
              <w:ind w:left="0" w:firstLine="0"/>
              <w:rPr>
                <w:szCs w:val="28"/>
              </w:rPr>
            </w:pPr>
            <w:r w:rsidRPr="006A46BD">
              <w:rPr>
                <w:szCs w:val="28"/>
              </w:rPr>
              <w:t>Ngày đọc</w:t>
            </w:r>
          </w:p>
        </w:tc>
      </w:tr>
      <w:tr w:rsidR="00035F6C" w:rsidRPr="006A46BD" w14:paraId="06FC29F1" w14:textId="77777777" w:rsidTr="00035F6C">
        <w:tc>
          <w:tcPr>
            <w:tcW w:w="2112" w:type="dxa"/>
          </w:tcPr>
          <w:p w14:paraId="4EAC5FF3" w14:textId="5B6F583A" w:rsidR="00035F6C" w:rsidRPr="006A46BD" w:rsidRDefault="00035F6C" w:rsidP="008960B7">
            <w:pPr>
              <w:spacing w:line="360" w:lineRule="auto"/>
              <w:ind w:left="0" w:firstLine="0"/>
              <w:rPr>
                <w:szCs w:val="28"/>
              </w:rPr>
            </w:pPr>
            <w:r w:rsidRPr="006A46BD">
              <w:rPr>
                <w:szCs w:val="28"/>
              </w:rPr>
              <w:t>ReplyId</w:t>
            </w:r>
          </w:p>
        </w:tc>
        <w:tc>
          <w:tcPr>
            <w:tcW w:w="2409" w:type="dxa"/>
          </w:tcPr>
          <w:p w14:paraId="45E9DCB2" w14:textId="14799C86" w:rsidR="00035F6C" w:rsidRPr="006A46BD" w:rsidRDefault="00035F6C" w:rsidP="008960B7">
            <w:pPr>
              <w:spacing w:line="360" w:lineRule="auto"/>
              <w:ind w:left="0" w:firstLine="0"/>
              <w:rPr>
                <w:szCs w:val="28"/>
              </w:rPr>
            </w:pPr>
            <w:r w:rsidRPr="006A46BD">
              <w:rPr>
                <w:szCs w:val="28"/>
              </w:rPr>
              <w:t>uniqueidentifier</w:t>
            </w:r>
          </w:p>
        </w:tc>
        <w:tc>
          <w:tcPr>
            <w:tcW w:w="4246" w:type="dxa"/>
          </w:tcPr>
          <w:p w14:paraId="37C47653" w14:textId="0542E8BE" w:rsidR="00035F6C" w:rsidRPr="006A46BD" w:rsidRDefault="00035F6C" w:rsidP="008960B7">
            <w:pPr>
              <w:spacing w:line="360" w:lineRule="auto"/>
              <w:ind w:left="0" w:firstLine="0"/>
              <w:rPr>
                <w:szCs w:val="28"/>
              </w:rPr>
            </w:pPr>
            <w:r w:rsidRPr="006A46BD">
              <w:rPr>
                <w:szCs w:val="28"/>
              </w:rPr>
              <w:t>Id tin nhắn được trả lời</w:t>
            </w:r>
          </w:p>
        </w:tc>
      </w:tr>
      <w:tr w:rsidR="00035F6C" w:rsidRPr="006A46BD" w14:paraId="435E06CF" w14:textId="77777777" w:rsidTr="00035F6C">
        <w:tc>
          <w:tcPr>
            <w:tcW w:w="2112" w:type="dxa"/>
          </w:tcPr>
          <w:p w14:paraId="12E1C996" w14:textId="027706B3" w:rsidR="00035F6C" w:rsidRPr="006A46BD" w:rsidRDefault="00035F6C" w:rsidP="008960B7">
            <w:pPr>
              <w:spacing w:line="360" w:lineRule="auto"/>
              <w:ind w:left="0" w:firstLine="0"/>
              <w:rPr>
                <w:szCs w:val="28"/>
              </w:rPr>
            </w:pPr>
            <w:r w:rsidRPr="006A46BD">
              <w:rPr>
                <w:szCs w:val="28"/>
              </w:rPr>
              <w:t>RevokedAt</w:t>
            </w:r>
          </w:p>
        </w:tc>
        <w:tc>
          <w:tcPr>
            <w:tcW w:w="2409" w:type="dxa"/>
          </w:tcPr>
          <w:p w14:paraId="7AFF3A75" w14:textId="66F7EB49" w:rsidR="00035F6C" w:rsidRPr="006A46BD" w:rsidRDefault="00035F6C" w:rsidP="008960B7">
            <w:pPr>
              <w:spacing w:line="360" w:lineRule="auto"/>
              <w:ind w:left="0" w:firstLine="0"/>
              <w:rPr>
                <w:szCs w:val="28"/>
              </w:rPr>
            </w:pPr>
            <w:r w:rsidRPr="006A46BD">
              <w:rPr>
                <w:szCs w:val="28"/>
              </w:rPr>
              <w:t>Datetime2</w:t>
            </w:r>
          </w:p>
        </w:tc>
        <w:tc>
          <w:tcPr>
            <w:tcW w:w="4246" w:type="dxa"/>
          </w:tcPr>
          <w:p w14:paraId="2C7298D6" w14:textId="5D755CD7" w:rsidR="00035F6C" w:rsidRPr="006A46BD" w:rsidRDefault="00035F6C" w:rsidP="008960B7">
            <w:pPr>
              <w:spacing w:line="360" w:lineRule="auto"/>
              <w:ind w:left="0" w:firstLine="0"/>
              <w:rPr>
                <w:szCs w:val="28"/>
              </w:rPr>
            </w:pPr>
            <w:r w:rsidRPr="006A46BD">
              <w:rPr>
                <w:szCs w:val="28"/>
              </w:rPr>
              <w:t>Ngày thu hồi</w:t>
            </w:r>
          </w:p>
        </w:tc>
      </w:tr>
      <w:tr w:rsidR="00035F6C" w:rsidRPr="006A46BD" w14:paraId="445D40A6" w14:textId="77777777" w:rsidTr="00035F6C">
        <w:tc>
          <w:tcPr>
            <w:tcW w:w="2112" w:type="dxa"/>
          </w:tcPr>
          <w:p w14:paraId="09380E77" w14:textId="5A2FC705" w:rsidR="00035F6C" w:rsidRPr="006A46BD" w:rsidRDefault="00035F6C" w:rsidP="008960B7">
            <w:pPr>
              <w:spacing w:line="360" w:lineRule="auto"/>
              <w:ind w:left="0" w:firstLine="0"/>
              <w:rPr>
                <w:szCs w:val="28"/>
              </w:rPr>
            </w:pPr>
            <w:r w:rsidRPr="006A46BD">
              <w:rPr>
                <w:szCs w:val="28"/>
              </w:rPr>
              <w:t>UserId</w:t>
            </w:r>
          </w:p>
        </w:tc>
        <w:tc>
          <w:tcPr>
            <w:tcW w:w="2409" w:type="dxa"/>
          </w:tcPr>
          <w:p w14:paraId="468FA7D9" w14:textId="7268746D" w:rsidR="00035F6C" w:rsidRPr="006A46BD" w:rsidRDefault="00035F6C" w:rsidP="008960B7">
            <w:pPr>
              <w:spacing w:line="360" w:lineRule="auto"/>
              <w:ind w:left="0" w:firstLine="0"/>
              <w:rPr>
                <w:szCs w:val="28"/>
              </w:rPr>
            </w:pPr>
            <w:r w:rsidRPr="006A46BD">
              <w:rPr>
                <w:szCs w:val="28"/>
              </w:rPr>
              <w:t>Nvarchar(450)</w:t>
            </w:r>
          </w:p>
        </w:tc>
        <w:tc>
          <w:tcPr>
            <w:tcW w:w="4246" w:type="dxa"/>
          </w:tcPr>
          <w:p w14:paraId="102707A7" w14:textId="59DA0D91" w:rsidR="00035F6C" w:rsidRPr="006A46BD" w:rsidRDefault="00035F6C" w:rsidP="008960B7">
            <w:pPr>
              <w:spacing w:line="360" w:lineRule="auto"/>
              <w:ind w:left="0" w:firstLine="0"/>
              <w:rPr>
                <w:szCs w:val="28"/>
              </w:rPr>
            </w:pPr>
            <w:r w:rsidRPr="006A46BD">
              <w:rPr>
                <w:szCs w:val="28"/>
              </w:rPr>
              <w:t>Id người gửi</w:t>
            </w:r>
          </w:p>
        </w:tc>
      </w:tr>
      <w:tr w:rsidR="00035F6C" w:rsidRPr="006A46BD" w14:paraId="18B92AC5" w14:textId="77777777" w:rsidTr="00035F6C">
        <w:tc>
          <w:tcPr>
            <w:tcW w:w="2112" w:type="dxa"/>
          </w:tcPr>
          <w:p w14:paraId="4885F5DF" w14:textId="5B27AE36" w:rsidR="00035F6C" w:rsidRPr="006A46BD" w:rsidRDefault="00035F6C" w:rsidP="008960B7">
            <w:pPr>
              <w:spacing w:line="360" w:lineRule="auto"/>
              <w:ind w:left="0" w:firstLine="0"/>
              <w:rPr>
                <w:szCs w:val="28"/>
              </w:rPr>
            </w:pPr>
            <w:r w:rsidRPr="006A46BD">
              <w:rPr>
                <w:szCs w:val="28"/>
              </w:rPr>
              <w:t>ParticipantId</w:t>
            </w:r>
          </w:p>
        </w:tc>
        <w:tc>
          <w:tcPr>
            <w:tcW w:w="2409" w:type="dxa"/>
          </w:tcPr>
          <w:p w14:paraId="5636567C" w14:textId="4349DC5E" w:rsidR="00035F6C" w:rsidRPr="006A46BD" w:rsidRDefault="00035F6C" w:rsidP="008960B7">
            <w:pPr>
              <w:spacing w:line="360" w:lineRule="auto"/>
              <w:ind w:left="0" w:firstLine="0"/>
              <w:rPr>
                <w:szCs w:val="28"/>
              </w:rPr>
            </w:pPr>
            <w:r w:rsidRPr="006A46BD">
              <w:rPr>
                <w:szCs w:val="28"/>
              </w:rPr>
              <w:t>Uniqueidentifier</w:t>
            </w:r>
          </w:p>
        </w:tc>
        <w:tc>
          <w:tcPr>
            <w:tcW w:w="4246" w:type="dxa"/>
          </w:tcPr>
          <w:p w14:paraId="7DA0B127" w14:textId="6B7E525F" w:rsidR="00035F6C" w:rsidRPr="006A46BD" w:rsidRDefault="00035F6C" w:rsidP="008960B7">
            <w:pPr>
              <w:keepNext/>
              <w:spacing w:line="360" w:lineRule="auto"/>
              <w:ind w:left="0" w:firstLine="0"/>
              <w:rPr>
                <w:szCs w:val="28"/>
              </w:rPr>
            </w:pPr>
            <w:r w:rsidRPr="006A46BD">
              <w:rPr>
                <w:szCs w:val="28"/>
              </w:rPr>
              <w:t>Id thành viên cuộc trò chuyện</w:t>
            </w:r>
          </w:p>
        </w:tc>
      </w:tr>
    </w:tbl>
    <w:p w14:paraId="3E586B6A" w14:textId="210D2E3A" w:rsidR="00C87AC0" w:rsidRPr="006A46BD" w:rsidRDefault="00C87AC0" w:rsidP="008960B7">
      <w:pPr>
        <w:pStyle w:val="Caption"/>
        <w:spacing w:line="360" w:lineRule="auto"/>
        <w:rPr>
          <w:szCs w:val="28"/>
        </w:rPr>
      </w:pPr>
      <w:bookmarkStart w:id="230" w:name="_Toc167628573"/>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10</w:t>
      </w:r>
      <w:r w:rsidRPr="006A46BD">
        <w:rPr>
          <w:szCs w:val="28"/>
        </w:rPr>
        <w:fldChar w:fldCharType="end"/>
      </w:r>
      <w:r w:rsidRPr="006A46BD">
        <w:rPr>
          <w:szCs w:val="28"/>
        </w:rPr>
        <w:t xml:space="preserve"> Bảng mô tả chi tiết bảng Message</w:t>
      </w:r>
      <w:bookmarkEnd w:id="230"/>
    </w:p>
    <w:p w14:paraId="30089F36" w14:textId="798B4206" w:rsidR="001D3AD9" w:rsidRPr="006A46BD" w:rsidRDefault="001D3AD9" w:rsidP="008960B7">
      <w:pPr>
        <w:pStyle w:val="ListParagraph"/>
        <w:numPr>
          <w:ilvl w:val="0"/>
          <w:numId w:val="151"/>
        </w:numPr>
        <w:spacing w:line="360" w:lineRule="auto"/>
        <w:rPr>
          <w:szCs w:val="28"/>
        </w:rPr>
      </w:pPr>
      <w:r w:rsidRPr="006A46BD">
        <w:rPr>
          <w:szCs w:val="28"/>
        </w:rPr>
        <w:t>Bảng Notification:</w:t>
      </w:r>
    </w:p>
    <w:tbl>
      <w:tblPr>
        <w:tblStyle w:val="TableGrid0"/>
        <w:tblW w:w="0" w:type="auto"/>
        <w:tblInd w:w="10" w:type="dxa"/>
        <w:tblLook w:val="04A0" w:firstRow="1" w:lastRow="0" w:firstColumn="1" w:lastColumn="0" w:noHBand="0" w:noVBand="1"/>
      </w:tblPr>
      <w:tblGrid>
        <w:gridCol w:w="2147"/>
        <w:gridCol w:w="2406"/>
        <w:gridCol w:w="4214"/>
      </w:tblGrid>
      <w:tr w:rsidR="00980778" w:rsidRPr="006A46BD" w14:paraId="075829F5" w14:textId="77777777" w:rsidTr="00980778">
        <w:tc>
          <w:tcPr>
            <w:tcW w:w="2112" w:type="dxa"/>
          </w:tcPr>
          <w:p w14:paraId="6342EF38" w14:textId="4059B6C2" w:rsidR="00980778" w:rsidRPr="006A46BD" w:rsidRDefault="00980778" w:rsidP="008960B7">
            <w:pPr>
              <w:spacing w:line="360" w:lineRule="auto"/>
              <w:ind w:left="0" w:firstLine="0"/>
              <w:jc w:val="center"/>
              <w:rPr>
                <w:b/>
                <w:bCs/>
                <w:szCs w:val="28"/>
              </w:rPr>
            </w:pPr>
            <w:r w:rsidRPr="006A46BD">
              <w:rPr>
                <w:b/>
                <w:bCs/>
                <w:szCs w:val="28"/>
              </w:rPr>
              <w:t>Tên trường</w:t>
            </w:r>
          </w:p>
        </w:tc>
        <w:tc>
          <w:tcPr>
            <w:tcW w:w="2409" w:type="dxa"/>
          </w:tcPr>
          <w:p w14:paraId="19E01D66" w14:textId="18106380" w:rsidR="00980778" w:rsidRPr="006A46BD" w:rsidRDefault="00980778" w:rsidP="008960B7">
            <w:pPr>
              <w:spacing w:line="360" w:lineRule="auto"/>
              <w:ind w:left="0" w:firstLine="0"/>
              <w:jc w:val="center"/>
              <w:rPr>
                <w:b/>
                <w:bCs/>
                <w:szCs w:val="28"/>
              </w:rPr>
            </w:pPr>
            <w:r w:rsidRPr="006A46BD">
              <w:rPr>
                <w:b/>
                <w:bCs/>
                <w:szCs w:val="28"/>
              </w:rPr>
              <w:t>Kiểu dữ liệu</w:t>
            </w:r>
          </w:p>
        </w:tc>
        <w:tc>
          <w:tcPr>
            <w:tcW w:w="4246" w:type="dxa"/>
          </w:tcPr>
          <w:p w14:paraId="45D494AA" w14:textId="18EB9F4E" w:rsidR="00980778" w:rsidRPr="006A46BD" w:rsidRDefault="00980778" w:rsidP="008960B7">
            <w:pPr>
              <w:spacing w:line="360" w:lineRule="auto"/>
              <w:ind w:left="0" w:firstLine="0"/>
              <w:jc w:val="center"/>
              <w:rPr>
                <w:b/>
                <w:bCs/>
                <w:szCs w:val="28"/>
              </w:rPr>
            </w:pPr>
            <w:r w:rsidRPr="006A46BD">
              <w:rPr>
                <w:b/>
                <w:bCs/>
                <w:szCs w:val="28"/>
              </w:rPr>
              <w:t>Mô tả</w:t>
            </w:r>
          </w:p>
        </w:tc>
      </w:tr>
      <w:tr w:rsidR="00980778" w:rsidRPr="006A46BD" w14:paraId="004C3F04" w14:textId="77777777" w:rsidTr="00980778">
        <w:tc>
          <w:tcPr>
            <w:tcW w:w="2112" w:type="dxa"/>
          </w:tcPr>
          <w:p w14:paraId="5C4E5A91" w14:textId="72701A52" w:rsidR="00980778" w:rsidRPr="006A46BD" w:rsidRDefault="00980778" w:rsidP="008960B7">
            <w:pPr>
              <w:spacing w:line="360" w:lineRule="auto"/>
              <w:ind w:left="0" w:firstLine="0"/>
              <w:rPr>
                <w:szCs w:val="28"/>
              </w:rPr>
            </w:pPr>
            <w:r w:rsidRPr="006A46BD">
              <w:rPr>
                <w:szCs w:val="28"/>
              </w:rPr>
              <w:t>Id</w:t>
            </w:r>
          </w:p>
        </w:tc>
        <w:tc>
          <w:tcPr>
            <w:tcW w:w="2409" w:type="dxa"/>
          </w:tcPr>
          <w:p w14:paraId="44F56037" w14:textId="2143C40D" w:rsidR="00980778" w:rsidRPr="006A46BD" w:rsidRDefault="00980778" w:rsidP="008960B7">
            <w:pPr>
              <w:spacing w:line="360" w:lineRule="auto"/>
              <w:ind w:left="0" w:firstLine="0"/>
              <w:rPr>
                <w:szCs w:val="28"/>
              </w:rPr>
            </w:pPr>
            <w:r w:rsidRPr="006A46BD">
              <w:rPr>
                <w:szCs w:val="28"/>
              </w:rPr>
              <w:t>Uniqueidentifier</w:t>
            </w:r>
          </w:p>
        </w:tc>
        <w:tc>
          <w:tcPr>
            <w:tcW w:w="4246" w:type="dxa"/>
          </w:tcPr>
          <w:p w14:paraId="1478FB45" w14:textId="42EB102F" w:rsidR="00980778" w:rsidRPr="006A46BD" w:rsidRDefault="00980778" w:rsidP="008960B7">
            <w:pPr>
              <w:spacing w:line="360" w:lineRule="auto"/>
              <w:ind w:left="0" w:firstLine="0"/>
              <w:rPr>
                <w:szCs w:val="28"/>
              </w:rPr>
            </w:pPr>
            <w:r w:rsidRPr="006A46BD">
              <w:rPr>
                <w:szCs w:val="28"/>
              </w:rPr>
              <w:t>Id của thông báo</w:t>
            </w:r>
          </w:p>
        </w:tc>
      </w:tr>
      <w:tr w:rsidR="00980778" w:rsidRPr="006A46BD" w14:paraId="6E9B2B58" w14:textId="77777777" w:rsidTr="00980778">
        <w:tc>
          <w:tcPr>
            <w:tcW w:w="2112" w:type="dxa"/>
          </w:tcPr>
          <w:p w14:paraId="081A31BB" w14:textId="677B1F9B" w:rsidR="00980778" w:rsidRPr="006A46BD" w:rsidRDefault="00980778" w:rsidP="008960B7">
            <w:pPr>
              <w:spacing w:line="360" w:lineRule="auto"/>
              <w:ind w:left="0" w:firstLine="0"/>
              <w:rPr>
                <w:szCs w:val="28"/>
              </w:rPr>
            </w:pPr>
            <w:r w:rsidRPr="006A46BD">
              <w:rPr>
                <w:szCs w:val="28"/>
              </w:rPr>
              <w:t>FromId</w:t>
            </w:r>
          </w:p>
        </w:tc>
        <w:tc>
          <w:tcPr>
            <w:tcW w:w="2409" w:type="dxa"/>
          </w:tcPr>
          <w:p w14:paraId="6FF28C07" w14:textId="1DAFEB0C" w:rsidR="00980778" w:rsidRPr="006A46BD" w:rsidRDefault="00980778" w:rsidP="008960B7">
            <w:pPr>
              <w:spacing w:line="360" w:lineRule="auto"/>
              <w:ind w:left="0" w:firstLine="0"/>
              <w:rPr>
                <w:szCs w:val="28"/>
              </w:rPr>
            </w:pPr>
            <w:r w:rsidRPr="006A46BD">
              <w:rPr>
                <w:szCs w:val="28"/>
              </w:rPr>
              <w:t>Nvarchar(450)</w:t>
            </w:r>
          </w:p>
        </w:tc>
        <w:tc>
          <w:tcPr>
            <w:tcW w:w="4246" w:type="dxa"/>
          </w:tcPr>
          <w:p w14:paraId="46F2E07E" w14:textId="3B316631" w:rsidR="00980778" w:rsidRPr="006A46BD" w:rsidRDefault="00980778" w:rsidP="008960B7">
            <w:pPr>
              <w:spacing w:line="360" w:lineRule="auto"/>
              <w:ind w:left="0" w:firstLine="0"/>
              <w:rPr>
                <w:szCs w:val="28"/>
              </w:rPr>
            </w:pPr>
            <w:r w:rsidRPr="006A46BD">
              <w:rPr>
                <w:szCs w:val="28"/>
              </w:rPr>
              <w:t>Id người dùng tác nhân thông báo</w:t>
            </w:r>
          </w:p>
        </w:tc>
      </w:tr>
      <w:tr w:rsidR="00980778" w:rsidRPr="006A46BD" w14:paraId="3F22B05D" w14:textId="77777777" w:rsidTr="00980778">
        <w:tc>
          <w:tcPr>
            <w:tcW w:w="2112" w:type="dxa"/>
          </w:tcPr>
          <w:p w14:paraId="51DACC8C" w14:textId="0D4AA86C" w:rsidR="00980778" w:rsidRPr="006A46BD" w:rsidRDefault="0066042A" w:rsidP="008960B7">
            <w:pPr>
              <w:spacing w:line="360" w:lineRule="auto"/>
              <w:ind w:left="0" w:firstLine="0"/>
              <w:rPr>
                <w:szCs w:val="28"/>
              </w:rPr>
            </w:pPr>
            <w:r w:rsidRPr="006A46BD">
              <w:rPr>
                <w:szCs w:val="28"/>
              </w:rPr>
              <w:t>CreatedAt</w:t>
            </w:r>
          </w:p>
        </w:tc>
        <w:tc>
          <w:tcPr>
            <w:tcW w:w="2409" w:type="dxa"/>
          </w:tcPr>
          <w:p w14:paraId="51E6012F" w14:textId="669D873D" w:rsidR="00980778" w:rsidRPr="006A46BD" w:rsidRDefault="0066042A" w:rsidP="008960B7">
            <w:pPr>
              <w:spacing w:line="360" w:lineRule="auto"/>
              <w:ind w:left="0" w:firstLine="0"/>
              <w:rPr>
                <w:szCs w:val="28"/>
              </w:rPr>
            </w:pPr>
            <w:r w:rsidRPr="006A46BD">
              <w:rPr>
                <w:szCs w:val="28"/>
              </w:rPr>
              <w:t>Datetime2</w:t>
            </w:r>
          </w:p>
        </w:tc>
        <w:tc>
          <w:tcPr>
            <w:tcW w:w="4246" w:type="dxa"/>
          </w:tcPr>
          <w:p w14:paraId="7FC8383E" w14:textId="1F5B26D3" w:rsidR="00980778" w:rsidRPr="006A46BD" w:rsidRDefault="0066042A" w:rsidP="008960B7">
            <w:pPr>
              <w:spacing w:line="360" w:lineRule="auto"/>
              <w:ind w:left="0" w:firstLine="0"/>
              <w:rPr>
                <w:szCs w:val="28"/>
              </w:rPr>
            </w:pPr>
            <w:r w:rsidRPr="006A46BD">
              <w:rPr>
                <w:szCs w:val="28"/>
              </w:rPr>
              <w:t>Ngày tạo</w:t>
            </w:r>
          </w:p>
        </w:tc>
      </w:tr>
      <w:tr w:rsidR="00980778" w:rsidRPr="006A46BD" w14:paraId="78F96BFB" w14:textId="77777777" w:rsidTr="00980778">
        <w:tc>
          <w:tcPr>
            <w:tcW w:w="2112" w:type="dxa"/>
          </w:tcPr>
          <w:p w14:paraId="30D4B3C8" w14:textId="5B1C81A4" w:rsidR="00980778" w:rsidRPr="006A46BD" w:rsidRDefault="0066042A" w:rsidP="008960B7">
            <w:pPr>
              <w:spacing w:line="360" w:lineRule="auto"/>
              <w:ind w:left="0" w:firstLine="0"/>
              <w:rPr>
                <w:szCs w:val="28"/>
              </w:rPr>
            </w:pPr>
            <w:r w:rsidRPr="006A46BD">
              <w:rPr>
                <w:szCs w:val="28"/>
              </w:rPr>
              <w:t>NotificationType</w:t>
            </w:r>
          </w:p>
        </w:tc>
        <w:tc>
          <w:tcPr>
            <w:tcW w:w="2409" w:type="dxa"/>
          </w:tcPr>
          <w:p w14:paraId="6B01CAE2" w14:textId="0D8D52BF" w:rsidR="00980778" w:rsidRPr="006A46BD" w:rsidRDefault="0066042A" w:rsidP="008960B7">
            <w:pPr>
              <w:spacing w:line="360" w:lineRule="auto"/>
              <w:ind w:left="0" w:firstLine="0"/>
              <w:rPr>
                <w:szCs w:val="28"/>
              </w:rPr>
            </w:pPr>
            <w:r w:rsidRPr="006A46BD">
              <w:rPr>
                <w:szCs w:val="28"/>
              </w:rPr>
              <w:t>Nvarchar(450)</w:t>
            </w:r>
          </w:p>
        </w:tc>
        <w:tc>
          <w:tcPr>
            <w:tcW w:w="4246" w:type="dxa"/>
          </w:tcPr>
          <w:p w14:paraId="3ED12807" w14:textId="6814EB27" w:rsidR="00980778" w:rsidRPr="006A46BD" w:rsidRDefault="0066042A" w:rsidP="008960B7">
            <w:pPr>
              <w:spacing w:line="360" w:lineRule="auto"/>
              <w:ind w:left="0" w:firstLine="0"/>
              <w:rPr>
                <w:szCs w:val="28"/>
              </w:rPr>
            </w:pPr>
            <w:r w:rsidRPr="006A46BD">
              <w:rPr>
                <w:szCs w:val="28"/>
              </w:rPr>
              <w:t>Kiểu thông báo</w:t>
            </w:r>
          </w:p>
        </w:tc>
      </w:tr>
      <w:tr w:rsidR="00980778" w:rsidRPr="006A46BD" w14:paraId="7512C2D3" w14:textId="77777777" w:rsidTr="00980778">
        <w:tc>
          <w:tcPr>
            <w:tcW w:w="2112" w:type="dxa"/>
          </w:tcPr>
          <w:p w14:paraId="13B07B6A" w14:textId="60293AE9" w:rsidR="00980778" w:rsidRPr="006A46BD" w:rsidRDefault="0066042A" w:rsidP="008960B7">
            <w:pPr>
              <w:spacing w:line="360" w:lineRule="auto"/>
              <w:ind w:left="0" w:firstLine="0"/>
              <w:rPr>
                <w:szCs w:val="28"/>
              </w:rPr>
            </w:pPr>
            <w:r w:rsidRPr="006A46BD">
              <w:rPr>
                <w:szCs w:val="28"/>
              </w:rPr>
              <w:t>ReadAt</w:t>
            </w:r>
          </w:p>
        </w:tc>
        <w:tc>
          <w:tcPr>
            <w:tcW w:w="2409" w:type="dxa"/>
          </w:tcPr>
          <w:p w14:paraId="747B5577" w14:textId="4621DF36" w:rsidR="00980778" w:rsidRPr="006A46BD" w:rsidRDefault="0066042A" w:rsidP="008960B7">
            <w:pPr>
              <w:spacing w:line="360" w:lineRule="auto"/>
              <w:ind w:left="0" w:firstLine="0"/>
              <w:rPr>
                <w:szCs w:val="28"/>
              </w:rPr>
            </w:pPr>
            <w:r w:rsidRPr="006A46BD">
              <w:rPr>
                <w:szCs w:val="28"/>
              </w:rPr>
              <w:t>Datetime2</w:t>
            </w:r>
          </w:p>
        </w:tc>
        <w:tc>
          <w:tcPr>
            <w:tcW w:w="4246" w:type="dxa"/>
          </w:tcPr>
          <w:p w14:paraId="3A8AACC5" w14:textId="29AC3810" w:rsidR="00980778" w:rsidRPr="006A46BD" w:rsidRDefault="0066042A" w:rsidP="008960B7">
            <w:pPr>
              <w:spacing w:line="360" w:lineRule="auto"/>
              <w:ind w:left="0" w:firstLine="0"/>
              <w:rPr>
                <w:szCs w:val="28"/>
              </w:rPr>
            </w:pPr>
            <w:r w:rsidRPr="006A46BD">
              <w:rPr>
                <w:szCs w:val="28"/>
              </w:rPr>
              <w:t>Ngày đọc thông báo</w:t>
            </w:r>
          </w:p>
        </w:tc>
      </w:tr>
      <w:tr w:rsidR="00980778" w:rsidRPr="006A46BD" w14:paraId="0A7C093B" w14:textId="77777777" w:rsidTr="00980778">
        <w:tc>
          <w:tcPr>
            <w:tcW w:w="2112" w:type="dxa"/>
          </w:tcPr>
          <w:p w14:paraId="6BC920DF" w14:textId="380E44D4" w:rsidR="00980778" w:rsidRPr="006A46BD" w:rsidRDefault="0066042A" w:rsidP="008960B7">
            <w:pPr>
              <w:spacing w:line="360" w:lineRule="auto"/>
              <w:ind w:left="0" w:firstLine="0"/>
              <w:rPr>
                <w:szCs w:val="28"/>
              </w:rPr>
            </w:pPr>
            <w:r w:rsidRPr="006A46BD">
              <w:rPr>
                <w:szCs w:val="28"/>
              </w:rPr>
              <w:lastRenderedPageBreak/>
              <w:t>Content</w:t>
            </w:r>
          </w:p>
        </w:tc>
        <w:tc>
          <w:tcPr>
            <w:tcW w:w="2409" w:type="dxa"/>
          </w:tcPr>
          <w:p w14:paraId="1DFEED8B" w14:textId="127466BE" w:rsidR="00980778" w:rsidRPr="006A46BD" w:rsidRDefault="0066042A" w:rsidP="008960B7">
            <w:pPr>
              <w:spacing w:line="360" w:lineRule="auto"/>
              <w:ind w:left="0" w:firstLine="0"/>
              <w:rPr>
                <w:szCs w:val="28"/>
              </w:rPr>
            </w:pPr>
            <w:r w:rsidRPr="006A46BD">
              <w:rPr>
                <w:szCs w:val="28"/>
              </w:rPr>
              <w:t>Nvarchar(450)</w:t>
            </w:r>
          </w:p>
        </w:tc>
        <w:tc>
          <w:tcPr>
            <w:tcW w:w="4246" w:type="dxa"/>
          </w:tcPr>
          <w:p w14:paraId="57EBC1F0" w14:textId="6DC90F8D" w:rsidR="00980778" w:rsidRPr="006A46BD" w:rsidRDefault="0066042A" w:rsidP="008960B7">
            <w:pPr>
              <w:spacing w:line="360" w:lineRule="auto"/>
              <w:ind w:left="0" w:firstLine="0"/>
              <w:rPr>
                <w:szCs w:val="28"/>
              </w:rPr>
            </w:pPr>
            <w:r w:rsidRPr="006A46BD">
              <w:rPr>
                <w:szCs w:val="28"/>
              </w:rPr>
              <w:t>Nội dung thông báo</w:t>
            </w:r>
          </w:p>
        </w:tc>
      </w:tr>
      <w:tr w:rsidR="00980778" w:rsidRPr="006A46BD" w14:paraId="5EB7D65B" w14:textId="77777777" w:rsidTr="00980778">
        <w:tc>
          <w:tcPr>
            <w:tcW w:w="2112" w:type="dxa"/>
          </w:tcPr>
          <w:p w14:paraId="537AC545" w14:textId="63DAEA50" w:rsidR="00980778" w:rsidRPr="006A46BD" w:rsidRDefault="0066042A" w:rsidP="008960B7">
            <w:pPr>
              <w:spacing w:line="360" w:lineRule="auto"/>
              <w:ind w:left="0" w:firstLine="0"/>
              <w:rPr>
                <w:szCs w:val="28"/>
              </w:rPr>
            </w:pPr>
            <w:r w:rsidRPr="006A46BD">
              <w:rPr>
                <w:szCs w:val="28"/>
              </w:rPr>
              <w:t xml:space="preserve">JsonDetail </w:t>
            </w:r>
          </w:p>
        </w:tc>
        <w:tc>
          <w:tcPr>
            <w:tcW w:w="2409" w:type="dxa"/>
          </w:tcPr>
          <w:p w14:paraId="27EEC1AF" w14:textId="4429AF1B" w:rsidR="00980778" w:rsidRPr="006A46BD" w:rsidRDefault="0066042A" w:rsidP="008960B7">
            <w:pPr>
              <w:spacing w:line="360" w:lineRule="auto"/>
              <w:ind w:left="0" w:firstLine="0"/>
              <w:rPr>
                <w:szCs w:val="28"/>
              </w:rPr>
            </w:pPr>
            <w:r w:rsidRPr="006A46BD">
              <w:rPr>
                <w:szCs w:val="28"/>
              </w:rPr>
              <w:t>Nvarchar(max)</w:t>
            </w:r>
          </w:p>
        </w:tc>
        <w:tc>
          <w:tcPr>
            <w:tcW w:w="4246" w:type="dxa"/>
          </w:tcPr>
          <w:p w14:paraId="0D891358" w14:textId="298C59EA" w:rsidR="00980778" w:rsidRPr="006A46BD" w:rsidRDefault="0066042A" w:rsidP="008960B7">
            <w:pPr>
              <w:spacing w:line="360" w:lineRule="auto"/>
              <w:ind w:left="0" w:firstLine="0"/>
              <w:rPr>
                <w:szCs w:val="28"/>
              </w:rPr>
            </w:pPr>
            <w:r w:rsidRPr="006A46BD">
              <w:rPr>
                <w:szCs w:val="28"/>
              </w:rPr>
              <w:t>Nội dung liên quan thông bao lưu dưới dạng JSON</w:t>
            </w:r>
          </w:p>
        </w:tc>
      </w:tr>
      <w:tr w:rsidR="00980778" w:rsidRPr="006A46BD" w14:paraId="3BFA3770" w14:textId="77777777" w:rsidTr="00980778">
        <w:tc>
          <w:tcPr>
            <w:tcW w:w="2112" w:type="dxa"/>
          </w:tcPr>
          <w:p w14:paraId="4DA75486" w14:textId="40B091C6" w:rsidR="00980778" w:rsidRPr="006A46BD" w:rsidRDefault="0066042A" w:rsidP="008960B7">
            <w:pPr>
              <w:spacing w:line="360" w:lineRule="auto"/>
              <w:ind w:left="0" w:firstLine="0"/>
              <w:rPr>
                <w:szCs w:val="28"/>
              </w:rPr>
            </w:pPr>
            <w:r w:rsidRPr="006A46BD">
              <w:rPr>
                <w:szCs w:val="28"/>
              </w:rPr>
              <w:t>ToId</w:t>
            </w:r>
          </w:p>
        </w:tc>
        <w:tc>
          <w:tcPr>
            <w:tcW w:w="2409" w:type="dxa"/>
          </w:tcPr>
          <w:p w14:paraId="27626F00" w14:textId="60001E0F" w:rsidR="00980778" w:rsidRPr="006A46BD" w:rsidRDefault="0066042A" w:rsidP="008960B7">
            <w:pPr>
              <w:spacing w:line="360" w:lineRule="auto"/>
              <w:ind w:left="0" w:firstLine="0"/>
              <w:rPr>
                <w:szCs w:val="28"/>
              </w:rPr>
            </w:pPr>
            <w:r w:rsidRPr="006A46BD">
              <w:rPr>
                <w:szCs w:val="28"/>
              </w:rPr>
              <w:t>Nvarchar(450)</w:t>
            </w:r>
          </w:p>
        </w:tc>
        <w:tc>
          <w:tcPr>
            <w:tcW w:w="4246" w:type="dxa"/>
          </w:tcPr>
          <w:p w14:paraId="06491012" w14:textId="5E34C2EE" w:rsidR="00980778" w:rsidRPr="006A46BD" w:rsidRDefault="0066042A" w:rsidP="008960B7">
            <w:pPr>
              <w:spacing w:line="360" w:lineRule="auto"/>
              <w:ind w:left="0" w:firstLine="0"/>
              <w:rPr>
                <w:szCs w:val="28"/>
              </w:rPr>
            </w:pPr>
            <w:r w:rsidRPr="006A46BD">
              <w:rPr>
                <w:szCs w:val="28"/>
              </w:rPr>
              <w:t>Id người dùng nhận thông báo</w:t>
            </w:r>
          </w:p>
        </w:tc>
      </w:tr>
      <w:tr w:rsidR="00980778" w:rsidRPr="006A46BD" w14:paraId="63C5FFF9" w14:textId="77777777" w:rsidTr="00980778">
        <w:tc>
          <w:tcPr>
            <w:tcW w:w="2112" w:type="dxa"/>
          </w:tcPr>
          <w:p w14:paraId="092DA6AC" w14:textId="4433CCB3" w:rsidR="00980778" w:rsidRPr="006A46BD" w:rsidRDefault="0066042A" w:rsidP="008960B7">
            <w:pPr>
              <w:spacing w:line="360" w:lineRule="auto"/>
              <w:ind w:left="0" w:firstLine="0"/>
              <w:rPr>
                <w:szCs w:val="28"/>
              </w:rPr>
            </w:pPr>
            <w:r w:rsidRPr="006A46BD">
              <w:rPr>
                <w:szCs w:val="28"/>
              </w:rPr>
              <w:t>NotifiableId</w:t>
            </w:r>
          </w:p>
        </w:tc>
        <w:tc>
          <w:tcPr>
            <w:tcW w:w="2409" w:type="dxa"/>
          </w:tcPr>
          <w:p w14:paraId="375FC5F0" w14:textId="1D0D00F7" w:rsidR="00980778" w:rsidRPr="006A46BD" w:rsidRDefault="0066042A" w:rsidP="008960B7">
            <w:pPr>
              <w:spacing w:line="360" w:lineRule="auto"/>
              <w:ind w:left="0" w:firstLine="0"/>
              <w:rPr>
                <w:szCs w:val="28"/>
              </w:rPr>
            </w:pPr>
            <w:r w:rsidRPr="006A46BD">
              <w:rPr>
                <w:szCs w:val="28"/>
              </w:rPr>
              <w:t>Nvarchar(max)</w:t>
            </w:r>
          </w:p>
        </w:tc>
        <w:tc>
          <w:tcPr>
            <w:tcW w:w="4246" w:type="dxa"/>
          </w:tcPr>
          <w:p w14:paraId="70395D87" w14:textId="1B1AE4AE" w:rsidR="00980778" w:rsidRPr="006A46BD" w:rsidRDefault="0066042A" w:rsidP="008960B7">
            <w:pPr>
              <w:keepNext/>
              <w:spacing w:line="360" w:lineRule="auto"/>
              <w:ind w:left="0" w:firstLine="0"/>
              <w:rPr>
                <w:szCs w:val="28"/>
              </w:rPr>
            </w:pPr>
            <w:r w:rsidRPr="006A46BD">
              <w:rPr>
                <w:szCs w:val="28"/>
              </w:rPr>
              <w:t>Id nội dung liên quan tới thông báo</w:t>
            </w:r>
          </w:p>
        </w:tc>
      </w:tr>
    </w:tbl>
    <w:p w14:paraId="417E1655" w14:textId="3C8113D2" w:rsidR="00C87AC0" w:rsidRPr="006A46BD" w:rsidRDefault="00C87AC0" w:rsidP="008960B7">
      <w:pPr>
        <w:pStyle w:val="Caption"/>
        <w:spacing w:line="360" w:lineRule="auto"/>
        <w:rPr>
          <w:szCs w:val="28"/>
        </w:rPr>
      </w:pPr>
      <w:bookmarkStart w:id="231" w:name="_Toc167628574"/>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11</w:t>
      </w:r>
      <w:r w:rsidRPr="006A46BD">
        <w:rPr>
          <w:szCs w:val="28"/>
        </w:rPr>
        <w:fldChar w:fldCharType="end"/>
      </w:r>
      <w:r w:rsidRPr="006A46BD">
        <w:rPr>
          <w:szCs w:val="28"/>
        </w:rPr>
        <w:t xml:space="preserve"> Bảng mô tả chi tiết bảng Notification</w:t>
      </w:r>
      <w:bookmarkEnd w:id="231"/>
    </w:p>
    <w:p w14:paraId="79EFD1B2" w14:textId="578470B4" w:rsidR="001D3AD9" w:rsidRPr="006A46BD" w:rsidRDefault="001D3AD9" w:rsidP="008960B7">
      <w:pPr>
        <w:pStyle w:val="ListParagraph"/>
        <w:numPr>
          <w:ilvl w:val="0"/>
          <w:numId w:val="151"/>
        </w:numPr>
        <w:spacing w:line="360" w:lineRule="auto"/>
        <w:rPr>
          <w:szCs w:val="28"/>
        </w:rPr>
      </w:pPr>
      <w:r w:rsidRPr="006A46BD">
        <w:rPr>
          <w:szCs w:val="28"/>
        </w:rPr>
        <w:t>Bảng PostComment:</w:t>
      </w:r>
    </w:p>
    <w:tbl>
      <w:tblPr>
        <w:tblStyle w:val="TableGrid0"/>
        <w:tblW w:w="0" w:type="auto"/>
        <w:tblInd w:w="10" w:type="dxa"/>
        <w:tblLook w:val="04A0" w:firstRow="1" w:lastRow="0" w:firstColumn="1" w:lastColumn="0" w:noHBand="0" w:noVBand="1"/>
      </w:tblPr>
      <w:tblGrid>
        <w:gridCol w:w="2271"/>
        <w:gridCol w:w="2394"/>
        <w:gridCol w:w="4102"/>
      </w:tblGrid>
      <w:tr w:rsidR="00C41095" w:rsidRPr="006A46BD" w14:paraId="06766138" w14:textId="77777777" w:rsidTr="00C41095">
        <w:tc>
          <w:tcPr>
            <w:tcW w:w="2112" w:type="dxa"/>
          </w:tcPr>
          <w:p w14:paraId="7D42ACB9" w14:textId="65AB28FE" w:rsidR="00C41095" w:rsidRPr="006A46BD" w:rsidRDefault="00C41095" w:rsidP="008960B7">
            <w:pPr>
              <w:spacing w:line="360" w:lineRule="auto"/>
              <w:ind w:left="0" w:firstLine="0"/>
              <w:jc w:val="center"/>
              <w:rPr>
                <w:b/>
                <w:bCs/>
                <w:szCs w:val="28"/>
              </w:rPr>
            </w:pPr>
            <w:r w:rsidRPr="006A46BD">
              <w:rPr>
                <w:b/>
                <w:bCs/>
                <w:szCs w:val="28"/>
              </w:rPr>
              <w:t>Tên trường</w:t>
            </w:r>
          </w:p>
        </w:tc>
        <w:tc>
          <w:tcPr>
            <w:tcW w:w="2409" w:type="dxa"/>
          </w:tcPr>
          <w:p w14:paraId="01E92D2C" w14:textId="0561DA30" w:rsidR="00C41095" w:rsidRPr="006A46BD" w:rsidRDefault="00C41095" w:rsidP="008960B7">
            <w:pPr>
              <w:spacing w:line="360" w:lineRule="auto"/>
              <w:ind w:left="0" w:firstLine="0"/>
              <w:jc w:val="center"/>
              <w:rPr>
                <w:b/>
                <w:bCs/>
                <w:szCs w:val="28"/>
              </w:rPr>
            </w:pPr>
            <w:r w:rsidRPr="006A46BD">
              <w:rPr>
                <w:b/>
                <w:bCs/>
                <w:szCs w:val="28"/>
              </w:rPr>
              <w:t>Kiểu dữ liệu</w:t>
            </w:r>
          </w:p>
        </w:tc>
        <w:tc>
          <w:tcPr>
            <w:tcW w:w="4246" w:type="dxa"/>
          </w:tcPr>
          <w:p w14:paraId="69769D1D" w14:textId="76CA5F52" w:rsidR="00C41095" w:rsidRPr="006A46BD" w:rsidRDefault="00C41095" w:rsidP="008960B7">
            <w:pPr>
              <w:spacing w:line="360" w:lineRule="auto"/>
              <w:ind w:left="0" w:firstLine="0"/>
              <w:jc w:val="center"/>
              <w:rPr>
                <w:b/>
                <w:bCs/>
                <w:szCs w:val="28"/>
              </w:rPr>
            </w:pPr>
            <w:r w:rsidRPr="006A46BD">
              <w:rPr>
                <w:b/>
                <w:bCs/>
                <w:szCs w:val="28"/>
              </w:rPr>
              <w:t>Mô tả</w:t>
            </w:r>
          </w:p>
        </w:tc>
      </w:tr>
      <w:tr w:rsidR="00C41095" w:rsidRPr="006A46BD" w14:paraId="1C8B6FAB" w14:textId="77777777" w:rsidTr="00C41095">
        <w:tc>
          <w:tcPr>
            <w:tcW w:w="2112" w:type="dxa"/>
          </w:tcPr>
          <w:p w14:paraId="067C593E" w14:textId="34B36D57" w:rsidR="00C41095" w:rsidRPr="006A46BD" w:rsidRDefault="00305A3D" w:rsidP="008960B7">
            <w:pPr>
              <w:spacing w:line="360" w:lineRule="auto"/>
              <w:ind w:left="0" w:firstLine="0"/>
              <w:rPr>
                <w:szCs w:val="28"/>
              </w:rPr>
            </w:pPr>
            <w:r w:rsidRPr="006A46BD">
              <w:rPr>
                <w:szCs w:val="28"/>
              </w:rPr>
              <w:t>Id</w:t>
            </w:r>
          </w:p>
        </w:tc>
        <w:tc>
          <w:tcPr>
            <w:tcW w:w="2409" w:type="dxa"/>
          </w:tcPr>
          <w:p w14:paraId="6B786654" w14:textId="34A45510" w:rsidR="00C41095" w:rsidRPr="006A46BD" w:rsidRDefault="00305A3D" w:rsidP="008960B7">
            <w:pPr>
              <w:spacing w:line="360" w:lineRule="auto"/>
              <w:ind w:left="0" w:firstLine="0"/>
              <w:rPr>
                <w:szCs w:val="28"/>
              </w:rPr>
            </w:pPr>
            <w:r w:rsidRPr="006A46BD">
              <w:rPr>
                <w:szCs w:val="28"/>
              </w:rPr>
              <w:t>Uniqueidentifier</w:t>
            </w:r>
          </w:p>
        </w:tc>
        <w:tc>
          <w:tcPr>
            <w:tcW w:w="4246" w:type="dxa"/>
          </w:tcPr>
          <w:p w14:paraId="04FA974F" w14:textId="24DB74BA" w:rsidR="00C41095" w:rsidRPr="006A46BD" w:rsidRDefault="00305A3D" w:rsidP="008960B7">
            <w:pPr>
              <w:spacing w:line="360" w:lineRule="auto"/>
              <w:ind w:left="0" w:firstLine="0"/>
              <w:rPr>
                <w:szCs w:val="28"/>
              </w:rPr>
            </w:pPr>
            <w:r w:rsidRPr="006A46BD">
              <w:rPr>
                <w:szCs w:val="28"/>
              </w:rPr>
              <w:t>Id của bình luận</w:t>
            </w:r>
          </w:p>
        </w:tc>
      </w:tr>
      <w:tr w:rsidR="00C41095" w:rsidRPr="006A46BD" w14:paraId="17ECCB19" w14:textId="77777777" w:rsidTr="00C41095">
        <w:tc>
          <w:tcPr>
            <w:tcW w:w="2112" w:type="dxa"/>
          </w:tcPr>
          <w:p w14:paraId="2C47AEEA" w14:textId="09EB0CC3" w:rsidR="00C41095" w:rsidRPr="006A46BD" w:rsidRDefault="00305A3D" w:rsidP="008960B7">
            <w:pPr>
              <w:spacing w:line="360" w:lineRule="auto"/>
              <w:ind w:left="0" w:firstLine="0"/>
              <w:rPr>
                <w:szCs w:val="28"/>
              </w:rPr>
            </w:pPr>
            <w:r w:rsidRPr="006A46BD">
              <w:rPr>
                <w:szCs w:val="28"/>
              </w:rPr>
              <w:t>Content</w:t>
            </w:r>
          </w:p>
        </w:tc>
        <w:tc>
          <w:tcPr>
            <w:tcW w:w="2409" w:type="dxa"/>
          </w:tcPr>
          <w:p w14:paraId="550E1EE6" w14:textId="064251FC" w:rsidR="00C41095" w:rsidRPr="006A46BD" w:rsidRDefault="00305A3D" w:rsidP="008960B7">
            <w:pPr>
              <w:spacing w:line="360" w:lineRule="auto"/>
              <w:ind w:left="0" w:firstLine="0"/>
              <w:rPr>
                <w:szCs w:val="28"/>
              </w:rPr>
            </w:pPr>
            <w:r w:rsidRPr="006A46BD">
              <w:rPr>
                <w:szCs w:val="28"/>
              </w:rPr>
              <w:t>Nvarchar(max)</w:t>
            </w:r>
          </w:p>
        </w:tc>
        <w:tc>
          <w:tcPr>
            <w:tcW w:w="4246" w:type="dxa"/>
          </w:tcPr>
          <w:p w14:paraId="19C439DE" w14:textId="6A422F6E" w:rsidR="00C41095" w:rsidRPr="006A46BD" w:rsidRDefault="00305A3D" w:rsidP="008960B7">
            <w:pPr>
              <w:spacing w:line="360" w:lineRule="auto"/>
              <w:ind w:left="0" w:firstLine="0"/>
              <w:rPr>
                <w:szCs w:val="28"/>
              </w:rPr>
            </w:pPr>
            <w:r w:rsidRPr="006A46BD">
              <w:rPr>
                <w:szCs w:val="28"/>
              </w:rPr>
              <w:t>Nội dung của bình luận</w:t>
            </w:r>
          </w:p>
        </w:tc>
      </w:tr>
      <w:tr w:rsidR="00C41095" w:rsidRPr="006A46BD" w14:paraId="7188E95D" w14:textId="77777777" w:rsidTr="00C41095">
        <w:tc>
          <w:tcPr>
            <w:tcW w:w="2112" w:type="dxa"/>
          </w:tcPr>
          <w:p w14:paraId="72384290" w14:textId="6F5BF0AB" w:rsidR="00C41095" w:rsidRPr="006A46BD" w:rsidRDefault="00305A3D" w:rsidP="008960B7">
            <w:pPr>
              <w:spacing w:line="360" w:lineRule="auto"/>
              <w:ind w:left="0" w:firstLine="0"/>
              <w:rPr>
                <w:szCs w:val="28"/>
              </w:rPr>
            </w:pPr>
            <w:r w:rsidRPr="006A46BD">
              <w:rPr>
                <w:szCs w:val="28"/>
              </w:rPr>
              <w:t>UserId</w:t>
            </w:r>
          </w:p>
        </w:tc>
        <w:tc>
          <w:tcPr>
            <w:tcW w:w="2409" w:type="dxa"/>
          </w:tcPr>
          <w:p w14:paraId="735E8F43" w14:textId="5E6241D8" w:rsidR="00C41095" w:rsidRPr="006A46BD" w:rsidRDefault="00305A3D" w:rsidP="008960B7">
            <w:pPr>
              <w:spacing w:line="360" w:lineRule="auto"/>
              <w:ind w:left="0" w:firstLine="0"/>
              <w:rPr>
                <w:szCs w:val="28"/>
              </w:rPr>
            </w:pPr>
            <w:r w:rsidRPr="006A46BD">
              <w:rPr>
                <w:szCs w:val="28"/>
              </w:rPr>
              <w:t>Nvarchar(450)</w:t>
            </w:r>
          </w:p>
        </w:tc>
        <w:tc>
          <w:tcPr>
            <w:tcW w:w="4246" w:type="dxa"/>
          </w:tcPr>
          <w:p w14:paraId="0DAAEE69" w14:textId="65ED2444" w:rsidR="00C41095" w:rsidRPr="006A46BD" w:rsidRDefault="00305A3D" w:rsidP="008960B7">
            <w:pPr>
              <w:spacing w:line="360" w:lineRule="auto"/>
              <w:ind w:left="0" w:firstLine="0"/>
              <w:rPr>
                <w:szCs w:val="28"/>
              </w:rPr>
            </w:pPr>
            <w:r w:rsidRPr="006A46BD">
              <w:rPr>
                <w:szCs w:val="28"/>
              </w:rPr>
              <w:t>Id của người dùng tạo bình luận</w:t>
            </w:r>
          </w:p>
        </w:tc>
      </w:tr>
      <w:tr w:rsidR="00C41095" w:rsidRPr="006A46BD" w14:paraId="1C44CEF6" w14:textId="77777777" w:rsidTr="00C41095">
        <w:tc>
          <w:tcPr>
            <w:tcW w:w="2112" w:type="dxa"/>
          </w:tcPr>
          <w:p w14:paraId="2C6D8FF8" w14:textId="6A37DC72" w:rsidR="00C41095" w:rsidRPr="006A46BD" w:rsidRDefault="00305A3D" w:rsidP="008960B7">
            <w:pPr>
              <w:spacing w:line="360" w:lineRule="auto"/>
              <w:ind w:left="0" w:firstLine="0"/>
              <w:rPr>
                <w:szCs w:val="28"/>
              </w:rPr>
            </w:pPr>
            <w:r w:rsidRPr="006A46BD">
              <w:rPr>
                <w:szCs w:val="28"/>
              </w:rPr>
              <w:t>PostId</w:t>
            </w:r>
          </w:p>
        </w:tc>
        <w:tc>
          <w:tcPr>
            <w:tcW w:w="2409" w:type="dxa"/>
          </w:tcPr>
          <w:p w14:paraId="0238E840" w14:textId="2A7715FD" w:rsidR="00C41095" w:rsidRPr="006A46BD" w:rsidRDefault="00305A3D" w:rsidP="008960B7">
            <w:pPr>
              <w:spacing w:line="360" w:lineRule="auto"/>
              <w:ind w:left="0" w:firstLine="0"/>
              <w:rPr>
                <w:szCs w:val="28"/>
              </w:rPr>
            </w:pPr>
            <w:r w:rsidRPr="006A46BD">
              <w:rPr>
                <w:szCs w:val="28"/>
              </w:rPr>
              <w:t>Uniqueidentifier</w:t>
            </w:r>
          </w:p>
        </w:tc>
        <w:tc>
          <w:tcPr>
            <w:tcW w:w="4246" w:type="dxa"/>
          </w:tcPr>
          <w:p w14:paraId="5C3299D8" w14:textId="56FA5A29" w:rsidR="00C41095" w:rsidRPr="006A46BD" w:rsidRDefault="00305A3D" w:rsidP="008960B7">
            <w:pPr>
              <w:spacing w:line="360" w:lineRule="auto"/>
              <w:ind w:left="0" w:firstLine="0"/>
              <w:rPr>
                <w:szCs w:val="28"/>
              </w:rPr>
            </w:pPr>
            <w:r w:rsidRPr="006A46BD">
              <w:rPr>
                <w:szCs w:val="28"/>
              </w:rPr>
              <w:t>Id của bài viết</w:t>
            </w:r>
          </w:p>
        </w:tc>
      </w:tr>
      <w:tr w:rsidR="00C41095" w:rsidRPr="006A46BD" w14:paraId="22D16590" w14:textId="77777777" w:rsidTr="00C41095">
        <w:tc>
          <w:tcPr>
            <w:tcW w:w="2112" w:type="dxa"/>
          </w:tcPr>
          <w:p w14:paraId="16C47588" w14:textId="7E903FE0" w:rsidR="00C41095" w:rsidRPr="006A46BD" w:rsidRDefault="00305A3D" w:rsidP="008960B7">
            <w:pPr>
              <w:spacing w:line="360" w:lineRule="auto"/>
              <w:ind w:left="0" w:firstLine="0"/>
              <w:rPr>
                <w:szCs w:val="28"/>
              </w:rPr>
            </w:pPr>
            <w:r w:rsidRPr="006A46BD">
              <w:rPr>
                <w:szCs w:val="28"/>
              </w:rPr>
              <w:t>CreatedAt</w:t>
            </w:r>
          </w:p>
        </w:tc>
        <w:tc>
          <w:tcPr>
            <w:tcW w:w="2409" w:type="dxa"/>
          </w:tcPr>
          <w:p w14:paraId="09DDA4CC" w14:textId="7A2BBB6E" w:rsidR="00C41095" w:rsidRPr="006A46BD" w:rsidRDefault="00305A3D" w:rsidP="008960B7">
            <w:pPr>
              <w:spacing w:line="360" w:lineRule="auto"/>
              <w:ind w:left="0" w:firstLine="0"/>
              <w:rPr>
                <w:szCs w:val="28"/>
              </w:rPr>
            </w:pPr>
            <w:r w:rsidRPr="006A46BD">
              <w:rPr>
                <w:szCs w:val="28"/>
              </w:rPr>
              <w:t>Datetime2</w:t>
            </w:r>
          </w:p>
        </w:tc>
        <w:tc>
          <w:tcPr>
            <w:tcW w:w="4246" w:type="dxa"/>
          </w:tcPr>
          <w:p w14:paraId="1707D70A" w14:textId="1EC19BF3" w:rsidR="00C41095" w:rsidRPr="006A46BD" w:rsidRDefault="00305A3D" w:rsidP="008960B7">
            <w:pPr>
              <w:spacing w:line="360" w:lineRule="auto"/>
              <w:ind w:left="0" w:firstLine="0"/>
              <w:rPr>
                <w:szCs w:val="28"/>
              </w:rPr>
            </w:pPr>
            <w:r w:rsidRPr="006A46BD">
              <w:rPr>
                <w:szCs w:val="28"/>
              </w:rPr>
              <w:t>Ngày tạo</w:t>
            </w:r>
          </w:p>
        </w:tc>
      </w:tr>
      <w:tr w:rsidR="00C41095" w:rsidRPr="006A46BD" w14:paraId="4FC9AA0D" w14:textId="77777777" w:rsidTr="00C41095">
        <w:tc>
          <w:tcPr>
            <w:tcW w:w="2112" w:type="dxa"/>
          </w:tcPr>
          <w:p w14:paraId="5632115D" w14:textId="6C3F31B3" w:rsidR="00C41095" w:rsidRPr="006A46BD" w:rsidRDefault="00305A3D" w:rsidP="008960B7">
            <w:pPr>
              <w:spacing w:line="360" w:lineRule="auto"/>
              <w:ind w:left="0" w:firstLine="0"/>
              <w:rPr>
                <w:szCs w:val="28"/>
              </w:rPr>
            </w:pPr>
            <w:r w:rsidRPr="006A46BD">
              <w:rPr>
                <w:szCs w:val="28"/>
              </w:rPr>
              <w:t>ParentCommentId</w:t>
            </w:r>
          </w:p>
        </w:tc>
        <w:tc>
          <w:tcPr>
            <w:tcW w:w="2409" w:type="dxa"/>
          </w:tcPr>
          <w:p w14:paraId="59D104A2" w14:textId="3683CE9A" w:rsidR="00C41095" w:rsidRPr="006A46BD" w:rsidRDefault="00305A3D" w:rsidP="008960B7">
            <w:pPr>
              <w:spacing w:line="360" w:lineRule="auto"/>
              <w:ind w:left="0" w:firstLine="0"/>
              <w:rPr>
                <w:szCs w:val="28"/>
              </w:rPr>
            </w:pPr>
            <w:r w:rsidRPr="006A46BD">
              <w:rPr>
                <w:szCs w:val="28"/>
              </w:rPr>
              <w:t>Uniqueidentifier</w:t>
            </w:r>
          </w:p>
        </w:tc>
        <w:tc>
          <w:tcPr>
            <w:tcW w:w="4246" w:type="dxa"/>
          </w:tcPr>
          <w:p w14:paraId="42ABB19D" w14:textId="13DCA2BE" w:rsidR="00C41095" w:rsidRPr="006A46BD" w:rsidRDefault="00305A3D" w:rsidP="008960B7">
            <w:pPr>
              <w:spacing w:line="360" w:lineRule="auto"/>
              <w:ind w:left="0" w:firstLine="0"/>
              <w:rPr>
                <w:szCs w:val="28"/>
              </w:rPr>
            </w:pPr>
            <w:r w:rsidRPr="006A46BD">
              <w:rPr>
                <w:szCs w:val="28"/>
              </w:rPr>
              <w:t>Id của bình luận được trả lời</w:t>
            </w:r>
          </w:p>
        </w:tc>
      </w:tr>
      <w:tr w:rsidR="00C41095" w:rsidRPr="006A46BD" w14:paraId="42E57AC2" w14:textId="77777777" w:rsidTr="00C41095">
        <w:tc>
          <w:tcPr>
            <w:tcW w:w="2112" w:type="dxa"/>
          </w:tcPr>
          <w:p w14:paraId="068DA2A5" w14:textId="2E3B1BD1" w:rsidR="00C41095" w:rsidRPr="006A46BD" w:rsidRDefault="00305A3D" w:rsidP="008960B7">
            <w:pPr>
              <w:spacing w:line="360" w:lineRule="auto"/>
              <w:ind w:left="0" w:firstLine="0"/>
              <w:rPr>
                <w:szCs w:val="28"/>
              </w:rPr>
            </w:pPr>
            <w:r w:rsidRPr="006A46BD">
              <w:rPr>
                <w:szCs w:val="28"/>
              </w:rPr>
              <w:t>Path</w:t>
            </w:r>
          </w:p>
        </w:tc>
        <w:tc>
          <w:tcPr>
            <w:tcW w:w="2409" w:type="dxa"/>
          </w:tcPr>
          <w:p w14:paraId="02A55954" w14:textId="1EDEC2B5" w:rsidR="00C41095" w:rsidRPr="006A46BD" w:rsidRDefault="00305A3D" w:rsidP="008960B7">
            <w:pPr>
              <w:spacing w:line="360" w:lineRule="auto"/>
              <w:ind w:left="0" w:firstLine="0"/>
              <w:rPr>
                <w:szCs w:val="28"/>
              </w:rPr>
            </w:pPr>
            <w:r w:rsidRPr="006A46BD">
              <w:rPr>
                <w:szCs w:val="28"/>
              </w:rPr>
              <w:t>Nvarchar(max)</w:t>
            </w:r>
          </w:p>
        </w:tc>
        <w:tc>
          <w:tcPr>
            <w:tcW w:w="4246" w:type="dxa"/>
          </w:tcPr>
          <w:p w14:paraId="1C60A6A3" w14:textId="0F18EDB6" w:rsidR="00C41095" w:rsidRPr="006A46BD" w:rsidRDefault="00305A3D" w:rsidP="008960B7">
            <w:pPr>
              <w:keepNext/>
              <w:spacing w:line="360" w:lineRule="auto"/>
              <w:ind w:left="0" w:firstLine="0"/>
              <w:rPr>
                <w:szCs w:val="28"/>
              </w:rPr>
            </w:pPr>
            <w:r w:rsidRPr="006A46BD">
              <w:rPr>
                <w:szCs w:val="28"/>
              </w:rPr>
              <w:t>Đường dẫn của bình luận</w:t>
            </w:r>
          </w:p>
        </w:tc>
      </w:tr>
    </w:tbl>
    <w:p w14:paraId="006B5066" w14:textId="5EE61AB3" w:rsidR="00C87AC0" w:rsidRPr="006A46BD" w:rsidRDefault="00C87AC0" w:rsidP="008960B7">
      <w:pPr>
        <w:pStyle w:val="Caption"/>
        <w:spacing w:line="360" w:lineRule="auto"/>
        <w:rPr>
          <w:szCs w:val="28"/>
        </w:rPr>
      </w:pPr>
      <w:bookmarkStart w:id="232" w:name="_Toc167628575"/>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12</w:t>
      </w:r>
      <w:r w:rsidRPr="006A46BD">
        <w:rPr>
          <w:szCs w:val="28"/>
        </w:rPr>
        <w:fldChar w:fldCharType="end"/>
      </w:r>
      <w:r w:rsidRPr="006A46BD">
        <w:rPr>
          <w:szCs w:val="28"/>
        </w:rPr>
        <w:t xml:space="preserve"> Bảng mô tả chi tiết bảng PostComment</w:t>
      </w:r>
      <w:bookmarkEnd w:id="232"/>
    </w:p>
    <w:p w14:paraId="71A4C7EB" w14:textId="20FAFC48" w:rsidR="001D3AD9" w:rsidRPr="006A46BD" w:rsidRDefault="001D3AD9" w:rsidP="008960B7">
      <w:pPr>
        <w:pStyle w:val="ListParagraph"/>
        <w:numPr>
          <w:ilvl w:val="0"/>
          <w:numId w:val="151"/>
        </w:numPr>
        <w:spacing w:line="360" w:lineRule="auto"/>
        <w:rPr>
          <w:szCs w:val="28"/>
        </w:rPr>
      </w:pPr>
      <w:r w:rsidRPr="006A46BD">
        <w:rPr>
          <w:szCs w:val="28"/>
        </w:rPr>
        <w:t>Bảng PostMedia:</w:t>
      </w:r>
    </w:p>
    <w:tbl>
      <w:tblPr>
        <w:tblStyle w:val="TableGrid0"/>
        <w:tblW w:w="0" w:type="auto"/>
        <w:tblInd w:w="10" w:type="dxa"/>
        <w:tblLook w:val="04A0" w:firstRow="1" w:lastRow="0" w:firstColumn="1" w:lastColumn="0" w:noHBand="0" w:noVBand="1"/>
      </w:tblPr>
      <w:tblGrid>
        <w:gridCol w:w="2253"/>
        <w:gridCol w:w="2410"/>
        <w:gridCol w:w="4104"/>
      </w:tblGrid>
      <w:tr w:rsidR="00790152" w:rsidRPr="006A46BD" w14:paraId="0662CECC" w14:textId="77777777" w:rsidTr="00790152">
        <w:tc>
          <w:tcPr>
            <w:tcW w:w="2253" w:type="dxa"/>
          </w:tcPr>
          <w:p w14:paraId="6DA4F47B" w14:textId="7B99FDC1" w:rsidR="00790152" w:rsidRPr="006A46BD" w:rsidRDefault="00790152" w:rsidP="008960B7">
            <w:pPr>
              <w:spacing w:line="360" w:lineRule="auto"/>
              <w:ind w:left="0" w:firstLine="0"/>
              <w:jc w:val="center"/>
              <w:rPr>
                <w:b/>
                <w:bCs/>
                <w:szCs w:val="28"/>
              </w:rPr>
            </w:pPr>
            <w:r w:rsidRPr="006A46BD">
              <w:rPr>
                <w:b/>
                <w:bCs/>
                <w:szCs w:val="28"/>
              </w:rPr>
              <w:t>Tên trường</w:t>
            </w:r>
          </w:p>
        </w:tc>
        <w:tc>
          <w:tcPr>
            <w:tcW w:w="2410" w:type="dxa"/>
          </w:tcPr>
          <w:p w14:paraId="6C44034C" w14:textId="41556256" w:rsidR="00790152" w:rsidRPr="006A46BD" w:rsidRDefault="00790152" w:rsidP="008960B7">
            <w:pPr>
              <w:spacing w:line="360" w:lineRule="auto"/>
              <w:ind w:left="0" w:firstLine="0"/>
              <w:jc w:val="center"/>
              <w:rPr>
                <w:b/>
                <w:bCs/>
                <w:szCs w:val="28"/>
              </w:rPr>
            </w:pPr>
            <w:r w:rsidRPr="006A46BD">
              <w:rPr>
                <w:b/>
                <w:bCs/>
                <w:szCs w:val="28"/>
              </w:rPr>
              <w:t>Kiểu dữ liệu</w:t>
            </w:r>
          </w:p>
        </w:tc>
        <w:tc>
          <w:tcPr>
            <w:tcW w:w="4104" w:type="dxa"/>
          </w:tcPr>
          <w:p w14:paraId="083F7B1D" w14:textId="56BB9EDD" w:rsidR="00790152" w:rsidRPr="006A46BD" w:rsidRDefault="00790152" w:rsidP="008960B7">
            <w:pPr>
              <w:spacing w:line="360" w:lineRule="auto"/>
              <w:ind w:left="0" w:firstLine="0"/>
              <w:jc w:val="center"/>
              <w:rPr>
                <w:b/>
                <w:bCs/>
                <w:szCs w:val="28"/>
              </w:rPr>
            </w:pPr>
            <w:r w:rsidRPr="006A46BD">
              <w:rPr>
                <w:b/>
                <w:bCs/>
                <w:szCs w:val="28"/>
              </w:rPr>
              <w:t>Mô tả</w:t>
            </w:r>
          </w:p>
        </w:tc>
      </w:tr>
      <w:tr w:rsidR="00790152" w:rsidRPr="006A46BD" w14:paraId="0FEB4A91" w14:textId="77777777" w:rsidTr="00790152">
        <w:tc>
          <w:tcPr>
            <w:tcW w:w="2253" w:type="dxa"/>
          </w:tcPr>
          <w:p w14:paraId="17A4119F" w14:textId="382C86D4" w:rsidR="00790152" w:rsidRPr="006A46BD" w:rsidRDefault="00790152" w:rsidP="008960B7">
            <w:pPr>
              <w:spacing w:line="360" w:lineRule="auto"/>
              <w:ind w:left="0" w:firstLine="0"/>
              <w:rPr>
                <w:szCs w:val="28"/>
              </w:rPr>
            </w:pPr>
            <w:r w:rsidRPr="006A46BD">
              <w:rPr>
                <w:szCs w:val="28"/>
              </w:rPr>
              <w:t>Id</w:t>
            </w:r>
          </w:p>
        </w:tc>
        <w:tc>
          <w:tcPr>
            <w:tcW w:w="2410" w:type="dxa"/>
          </w:tcPr>
          <w:p w14:paraId="0C44CC5E" w14:textId="75480E60" w:rsidR="00790152" w:rsidRPr="006A46BD" w:rsidRDefault="00790152" w:rsidP="008960B7">
            <w:pPr>
              <w:spacing w:line="360" w:lineRule="auto"/>
              <w:ind w:left="0" w:firstLine="0"/>
              <w:rPr>
                <w:szCs w:val="28"/>
              </w:rPr>
            </w:pPr>
            <w:r w:rsidRPr="006A46BD">
              <w:rPr>
                <w:szCs w:val="28"/>
              </w:rPr>
              <w:t>Uniqueidentifier</w:t>
            </w:r>
          </w:p>
        </w:tc>
        <w:tc>
          <w:tcPr>
            <w:tcW w:w="4104" w:type="dxa"/>
          </w:tcPr>
          <w:p w14:paraId="4660F030" w14:textId="141F35A0" w:rsidR="00790152" w:rsidRPr="006A46BD" w:rsidRDefault="00790152" w:rsidP="008960B7">
            <w:pPr>
              <w:spacing w:line="360" w:lineRule="auto"/>
              <w:ind w:left="0" w:firstLine="0"/>
              <w:rPr>
                <w:szCs w:val="28"/>
              </w:rPr>
            </w:pPr>
            <w:r w:rsidRPr="006A46BD">
              <w:rPr>
                <w:szCs w:val="28"/>
              </w:rPr>
              <w:t>Id của hình ảnh bài viết</w:t>
            </w:r>
          </w:p>
        </w:tc>
      </w:tr>
      <w:tr w:rsidR="00790152" w:rsidRPr="006A46BD" w14:paraId="40C4E3F0" w14:textId="77777777" w:rsidTr="00790152">
        <w:tc>
          <w:tcPr>
            <w:tcW w:w="2253" w:type="dxa"/>
          </w:tcPr>
          <w:p w14:paraId="50984A15" w14:textId="32B5D6CA" w:rsidR="00790152" w:rsidRPr="006A46BD" w:rsidRDefault="00790152" w:rsidP="008960B7">
            <w:pPr>
              <w:spacing w:line="360" w:lineRule="auto"/>
              <w:ind w:left="0" w:firstLine="0"/>
              <w:rPr>
                <w:szCs w:val="28"/>
              </w:rPr>
            </w:pPr>
            <w:r w:rsidRPr="006A46BD">
              <w:rPr>
                <w:szCs w:val="28"/>
              </w:rPr>
              <w:t>Title</w:t>
            </w:r>
          </w:p>
        </w:tc>
        <w:tc>
          <w:tcPr>
            <w:tcW w:w="2410" w:type="dxa"/>
          </w:tcPr>
          <w:p w14:paraId="7D5EE450" w14:textId="1024C031" w:rsidR="00790152" w:rsidRPr="006A46BD" w:rsidRDefault="00790152" w:rsidP="008960B7">
            <w:pPr>
              <w:spacing w:line="360" w:lineRule="auto"/>
              <w:ind w:left="0" w:firstLine="0"/>
              <w:rPr>
                <w:szCs w:val="28"/>
              </w:rPr>
            </w:pPr>
            <w:r w:rsidRPr="006A46BD">
              <w:rPr>
                <w:szCs w:val="28"/>
              </w:rPr>
              <w:t>Nvarchar(200)</w:t>
            </w:r>
          </w:p>
        </w:tc>
        <w:tc>
          <w:tcPr>
            <w:tcW w:w="4104" w:type="dxa"/>
          </w:tcPr>
          <w:p w14:paraId="3C69C55A" w14:textId="20EC8622" w:rsidR="00790152" w:rsidRPr="006A46BD" w:rsidRDefault="00790152" w:rsidP="008960B7">
            <w:pPr>
              <w:spacing w:line="360" w:lineRule="auto"/>
              <w:ind w:left="0" w:firstLine="0"/>
              <w:rPr>
                <w:szCs w:val="28"/>
              </w:rPr>
            </w:pPr>
            <w:r w:rsidRPr="006A46BD">
              <w:rPr>
                <w:szCs w:val="28"/>
              </w:rPr>
              <w:t>Tiêu đề hình ảnh</w:t>
            </w:r>
          </w:p>
        </w:tc>
      </w:tr>
      <w:tr w:rsidR="00790152" w:rsidRPr="006A46BD" w14:paraId="09B512D6" w14:textId="77777777" w:rsidTr="00790152">
        <w:tc>
          <w:tcPr>
            <w:tcW w:w="2253" w:type="dxa"/>
          </w:tcPr>
          <w:p w14:paraId="5C694AA6" w14:textId="69B1180F" w:rsidR="00790152" w:rsidRPr="006A46BD" w:rsidRDefault="00790152" w:rsidP="008960B7">
            <w:pPr>
              <w:spacing w:line="360" w:lineRule="auto"/>
              <w:ind w:left="0" w:firstLine="0"/>
              <w:rPr>
                <w:szCs w:val="28"/>
              </w:rPr>
            </w:pPr>
            <w:r w:rsidRPr="006A46BD">
              <w:rPr>
                <w:szCs w:val="28"/>
              </w:rPr>
              <w:t>Url</w:t>
            </w:r>
          </w:p>
        </w:tc>
        <w:tc>
          <w:tcPr>
            <w:tcW w:w="2410" w:type="dxa"/>
          </w:tcPr>
          <w:p w14:paraId="4E61A1B0" w14:textId="00E0014A" w:rsidR="00790152" w:rsidRPr="006A46BD" w:rsidRDefault="00790152" w:rsidP="008960B7">
            <w:pPr>
              <w:spacing w:line="360" w:lineRule="auto"/>
              <w:ind w:left="0" w:firstLine="0"/>
              <w:rPr>
                <w:szCs w:val="28"/>
              </w:rPr>
            </w:pPr>
            <w:r w:rsidRPr="006A46BD">
              <w:rPr>
                <w:szCs w:val="28"/>
              </w:rPr>
              <w:t>Nvarchar(max)</w:t>
            </w:r>
          </w:p>
        </w:tc>
        <w:tc>
          <w:tcPr>
            <w:tcW w:w="4104" w:type="dxa"/>
          </w:tcPr>
          <w:p w14:paraId="1284BF8C" w14:textId="08A5FC31" w:rsidR="00790152" w:rsidRPr="006A46BD" w:rsidRDefault="00790152" w:rsidP="008960B7">
            <w:pPr>
              <w:spacing w:line="360" w:lineRule="auto"/>
              <w:ind w:left="0" w:firstLine="0"/>
              <w:rPr>
                <w:szCs w:val="28"/>
              </w:rPr>
            </w:pPr>
            <w:r w:rsidRPr="006A46BD">
              <w:rPr>
                <w:szCs w:val="28"/>
              </w:rPr>
              <w:t>Địa chỉ url của hình ảnh</w:t>
            </w:r>
          </w:p>
        </w:tc>
      </w:tr>
      <w:tr w:rsidR="00790152" w:rsidRPr="006A46BD" w14:paraId="5171FA4A" w14:textId="77777777" w:rsidTr="00790152">
        <w:tc>
          <w:tcPr>
            <w:tcW w:w="2253" w:type="dxa"/>
          </w:tcPr>
          <w:p w14:paraId="02A05F55" w14:textId="072F9FF1" w:rsidR="00790152" w:rsidRPr="006A46BD" w:rsidRDefault="00790152" w:rsidP="008960B7">
            <w:pPr>
              <w:spacing w:line="360" w:lineRule="auto"/>
              <w:ind w:left="0" w:firstLine="0"/>
              <w:rPr>
                <w:szCs w:val="28"/>
              </w:rPr>
            </w:pPr>
            <w:r w:rsidRPr="006A46BD">
              <w:rPr>
                <w:szCs w:val="28"/>
              </w:rPr>
              <w:t>PostId</w:t>
            </w:r>
          </w:p>
        </w:tc>
        <w:tc>
          <w:tcPr>
            <w:tcW w:w="2410" w:type="dxa"/>
          </w:tcPr>
          <w:p w14:paraId="5D75ED36" w14:textId="7B46E0CF" w:rsidR="00790152" w:rsidRPr="006A46BD" w:rsidRDefault="00790152" w:rsidP="008960B7">
            <w:pPr>
              <w:spacing w:line="360" w:lineRule="auto"/>
              <w:ind w:left="0" w:firstLine="0"/>
              <w:rPr>
                <w:szCs w:val="28"/>
              </w:rPr>
            </w:pPr>
            <w:r w:rsidRPr="006A46BD">
              <w:rPr>
                <w:szCs w:val="28"/>
              </w:rPr>
              <w:t>Uniqueidentifier</w:t>
            </w:r>
          </w:p>
        </w:tc>
        <w:tc>
          <w:tcPr>
            <w:tcW w:w="4104" w:type="dxa"/>
          </w:tcPr>
          <w:p w14:paraId="101A0657" w14:textId="7F5FE649" w:rsidR="00790152" w:rsidRPr="006A46BD" w:rsidRDefault="00790152" w:rsidP="008960B7">
            <w:pPr>
              <w:spacing w:line="360" w:lineRule="auto"/>
              <w:ind w:left="0" w:firstLine="0"/>
              <w:rPr>
                <w:szCs w:val="28"/>
              </w:rPr>
            </w:pPr>
            <w:r w:rsidRPr="006A46BD">
              <w:rPr>
                <w:szCs w:val="28"/>
              </w:rPr>
              <w:t>Id của bài viết</w:t>
            </w:r>
          </w:p>
        </w:tc>
      </w:tr>
      <w:tr w:rsidR="00790152" w:rsidRPr="006A46BD" w14:paraId="1A9575C0" w14:textId="77777777" w:rsidTr="00790152">
        <w:tc>
          <w:tcPr>
            <w:tcW w:w="2253" w:type="dxa"/>
          </w:tcPr>
          <w:p w14:paraId="1C9BDC0D" w14:textId="3B3DFF2B" w:rsidR="00790152" w:rsidRPr="006A46BD" w:rsidRDefault="00790152" w:rsidP="008960B7">
            <w:pPr>
              <w:spacing w:line="360" w:lineRule="auto"/>
              <w:ind w:left="0" w:firstLine="0"/>
              <w:rPr>
                <w:szCs w:val="28"/>
              </w:rPr>
            </w:pPr>
            <w:r w:rsidRPr="006A46BD">
              <w:rPr>
                <w:szCs w:val="28"/>
              </w:rPr>
              <w:t>MediaTypeId</w:t>
            </w:r>
          </w:p>
        </w:tc>
        <w:tc>
          <w:tcPr>
            <w:tcW w:w="2410" w:type="dxa"/>
          </w:tcPr>
          <w:p w14:paraId="2255992B" w14:textId="037C3DB6" w:rsidR="00790152" w:rsidRPr="006A46BD" w:rsidRDefault="00790152" w:rsidP="008960B7">
            <w:pPr>
              <w:spacing w:line="360" w:lineRule="auto"/>
              <w:ind w:left="0" w:firstLine="0"/>
              <w:rPr>
                <w:szCs w:val="28"/>
              </w:rPr>
            </w:pPr>
            <w:r w:rsidRPr="006A46BD">
              <w:rPr>
                <w:szCs w:val="28"/>
              </w:rPr>
              <w:t>Int</w:t>
            </w:r>
          </w:p>
        </w:tc>
        <w:tc>
          <w:tcPr>
            <w:tcW w:w="4104" w:type="dxa"/>
          </w:tcPr>
          <w:p w14:paraId="48E1D42C" w14:textId="0D161A93" w:rsidR="00790152" w:rsidRPr="006A46BD" w:rsidRDefault="00790152" w:rsidP="008960B7">
            <w:pPr>
              <w:spacing w:line="360" w:lineRule="auto"/>
              <w:ind w:left="0" w:firstLine="0"/>
              <w:rPr>
                <w:szCs w:val="28"/>
              </w:rPr>
            </w:pPr>
            <w:r w:rsidRPr="006A46BD">
              <w:rPr>
                <w:szCs w:val="28"/>
              </w:rPr>
              <w:t>Id của kiểu media</w:t>
            </w:r>
          </w:p>
        </w:tc>
      </w:tr>
      <w:tr w:rsidR="00790152" w:rsidRPr="006A46BD" w14:paraId="5C008D97" w14:textId="77777777" w:rsidTr="00790152">
        <w:tc>
          <w:tcPr>
            <w:tcW w:w="2253" w:type="dxa"/>
          </w:tcPr>
          <w:p w14:paraId="72D31173" w14:textId="6455B31F" w:rsidR="00790152" w:rsidRPr="006A46BD" w:rsidRDefault="00790152" w:rsidP="008960B7">
            <w:pPr>
              <w:spacing w:line="360" w:lineRule="auto"/>
              <w:ind w:left="0" w:firstLine="0"/>
              <w:rPr>
                <w:szCs w:val="28"/>
              </w:rPr>
            </w:pPr>
            <w:r w:rsidRPr="006A46BD">
              <w:rPr>
                <w:szCs w:val="28"/>
              </w:rPr>
              <w:t>CreatedAt</w:t>
            </w:r>
          </w:p>
        </w:tc>
        <w:tc>
          <w:tcPr>
            <w:tcW w:w="2410" w:type="dxa"/>
          </w:tcPr>
          <w:p w14:paraId="26516CA7" w14:textId="3343F485" w:rsidR="00790152" w:rsidRPr="006A46BD" w:rsidRDefault="00790152" w:rsidP="008960B7">
            <w:pPr>
              <w:spacing w:line="360" w:lineRule="auto"/>
              <w:ind w:left="0" w:firstLine="0"/>
              <w:rPr>
                <w:szCs w:val="28"/>
              </w:rPr>
            </w:pPr>
            <w:r w:rsidRPr="006A46BD">
              <w:rPr>
                <w:szCs w:val="28"/>
              </w:rPr>
              <w:t>Datetime2</w:t>
            </w:r>
          </w:p>
        </w:tc>
        <w:tc>
          <w:tcPr>
            <w:tcW w:w="4104" w:type="dxa"/>
          </w:tcPr>
          <w:p w14:paraId="1CC21085" w14:textId="5B37E546" w:rsidR="00790152" w:rsidRPr="006A46BD" w:rsidRDefault="00790152" w:rsidP="008960B7">
            <w:pPr>
              <w:spacing w:line="360" w:lineRule="auto"/>
              <w:ind w:left="0" w:firstLine="0"/>
              <w:rPr>
                <w:szCs w:val="28"/>
              </w:rPr>
            </w:pPr>
            <w:r w:rsidRPr="006A46BD">
              <w:rPr>
                <w:szCs w:val="28"/>
              </w:rPr>
              <w:t>Ngày tạo</w:t>
            </w:r>
          </w:p>
        </w:tc>
      </w:tr>
      <w:tr w:rsidR="00790152" w:rsidRPr="006A46BD" w14:paraId="2C720054" w14:textId="77777777" w:rsidTr="00790152">
        <w:tc>
          <w:tcPr>
            <w:tcW w:w="2253" w:type="dxa"/>
          </w:tcPr>
          <w:p w14:paraId="1C44BA71" w14:textId="6455783C" w:rsidR="00790152" w:rsidRPr="006A46BD" w:rsidRDefault="00790152" w:rsidP="008960B7">
            <w:pPr>
              <w:spacing w:line="360" w:lineRule="auto"/>
              <w:ind w:left="0" w:firstLine="0"/>
              <w:rPr>
                <w:szCs w:val="28"/>
              </w:rPr>
            </w:pPr>
            <w:r w:rsidRPr="006A46BD">
              <w:rPr>
                <w:szCs w:val="28"/>
              </w:rPr>
              <w:t>UserId</w:t>
            </w:r>
          </w:p>
        </w:tc>
        <w:tc>
          <w:tcPr>
            <w:tcW w:w="2410" w:type="dxa"/>
          </w:tcPr>
          <w:p w14:paraId="13B139B3" w14:textId="45BCA04C" w:rsidR="00790152" w:rsidRPr="006A46BD" w:rsidRDefault="00790152" w:rsidP="008960B7">
            <w:pPr>
              <w:spacing w:line="360" w:lineRule="auto"/>
              <w:ind w:left="0" w:firstLine="0"/>
              <w:rPr>
                <w:szCs w:val="28"/>
              </w:rPr>
            </w:pPr>
            <w:r w:rsidRPr="006A46BD">
              <w:rPr>
                <w:szCs w:val="28"/>
              </w:rPr>
              <w:t>Nvarchar(450)</w:t>
            </w:r>
          </w:p>
        </w:tc>
        <w:tc>
          <w:tcPr>
            <w:tcW w:w="4104" w:type="dxa"/>
          </w:tcPr>
          <w:p w14:paraId="10FF47CB" w14:textId="39260C84" w:rsidR="00790152" w:rsidRPr="006A46BD" w:rsidRDefault="00790152" w:rsidP="008960B7">
            <w:pPr>
              <w:keepNext/>
              <w:spacing w:line="360" w:lineRule="auto"/>
              <w:ind w:left="0" w:firstLine="0"/>
              <w:rPr>
                <w:szCs w:val="28"/>
              </w:rPr>
            </w:pPr>
            <w:r w:rsidRPr="006A46BD">
              <w:rPr>
                <w:szCs w:val="28"/>
              </w:rPr>
              <w:t>Id của người dùng</w:t>
            </w:r>
          </w:p>
        </w:tc>
      </w:tr>
    </w:tbl>
    <w:p w14:paraId="7B8CF6DE" w14:textId="16D05DD2" w:rsidR="00C87AC0" w:rsidRPr="006A46BD" w:rsidRDefault="00C87AC0" w:rsidP="008960B7">
      <w:pPr>
        <w:pStyle w:val="Caption"/>
        <w:spacing w:line="360" w:lineRule="auto"/>
        <w:rPr>
          <w:szCs w:val="28"/>
        </w:rPr>
      </w:pPr>
      <w:bookmarkStart w:id="233" w:name="_Toc167628576"/>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13</w:t>
      </w:r>
      <w:r w:rsidRPr="006A46BD">
        <w:rPr>
          <w:szCs w:val="28"/>
        </w:rPr>
        <w:fldChar w:fldCharType="end"/>
      </w:r>
      <w:r w:rsidRPr="006A46BD">
        <w:rPr>
          <w:szCs w:val="28"/>
        </w:rPr>
        <w:t xml:space="preserve"> Bảng mô tả chi tiết bảng PostMedia</w:t>
      </w:r>
      <w:bookmarkEnd w:id="233"/>
    </w:p>
    <w:p w14:paraId="25852FF2" w14:textId="1F5AAB87" w:rsidR="001D3AD9" w:rsidRPr="006A46BD" w:rsidRDefault="001D3AD9" w:rsidP="008960B7">
      <w:pPr>
        <w:pStyle w:val="ListParagraph"/>
        <w:numPr>
          <w:ilvl w:val="0"/>
          <w:numId w:val="151"/>
        </w:numPr>
        <w:spacing w:line="360" w:lineRule="auto"/>
        <w:rPr>
          <w:szCs w:val="28"/>
        </w:rPr>
      </w:pPr>
      <w:r w:rsidRPr="006A46BD">
        <w:rPr>
          <w:szCs w:val="28"/>
        </w:rPr>
        <w:t>Bảng PostReaction:</w:t>
      </w:r>
    </w:p>
    <w:tbl>
      <w:tblPr>
        <w:tblStyle w:val="TableGrid0"/>
        <w:tblW w:w="0" w:type="auto"/>
        <w:tblInd w:w="10" w:type="dxa"/>
        <w:tblLook w:val="04A0" w:firstRow="1" w:lastRow="0" w:firstColumn="1" w:lastColumn="0" w:noHBand="0" w:noVBand="1"/>
      </w:tblPr>
      <w:tblGrid>
        <w:gridCol w:w="2253"/>
        <w:gridCol w:w="2410"/>
        <w:gridCol w:w="4104"/>
      </w:tblGrid>
      <w:tr w:rsidR="009C6784" w:rsidRPr="006A46BD" w14:paraId="35993B04" w14:textId="77777777" w:rsidTr="009C6784">
        <w:tc>
          <w:tcPr>
            <w:tcW w:w="2253" w:type="dxa"/>
          </w:tcPr>
          <w:p w14:paraId="2D266558" w14:textId="706CB878" w:rsidR="009C6784" w:rsidRPr="006A46BD" w:rsidRDefault="009C6784" w:rsidP="008960B7">
            <w:pPr>
              <w:spacing w:line="360" w:lineRule="auto"/>
              <w:ind w:left="0" w:firstLine="0"/>
              <w:jc w:val="center"/>
              <w:rPr>
                <w:b/>
                <w:bCs/>
                <w:szCs w:val="28"/>
              </w:rPr>
            </w:pPr>
            <w:r w:rsidRPr="006A46BD">
              <w:rPr>
                <w:b/>
                <w:bCs/>
                <w:szCs w:val="28"/>
              </w:rPr>
              <w:lastRenderedPageBreak/>
              <w:t>Tên trường</w:t>
            </w:r>
          </w:p>
        </w:tc>
        <w:tc>
          <w:tcPr>
            <w:tcW w:w="2410" w:type="dxa"/>
          </w:tcPr>
          <w:p w14:paraId="350AA5D4" w14:textId="3D53CA5A" w:rsidR="009C6784" w:rsidRPr="006A46BD" w:rsidRDefault="009C6784" w:rsidP="008960B7">
            <w:pPr>
              <w:spacing w:line="360" w:lineRule="auto"/>
              <w:ind w:left="0" w:firstLine="0"/>
              <w:jc w:val="center"/>
              <w:rPr>
                <w:b/>
                <w:bCs/>
                <w:szCs w:val="28"/>
              </w:rPr>
            </w:pPr>
            <w:r w:rsidRPr="006A46BD">
              <w:rPr>
                <w:b/>
                <w:bCs/>
                <w:szCs w:val="28"/>
              </w:rPr>
              <w:t>Kiểu dữ liệu</w:t>
            </w:r>
          </w:p>
        </w:tc>
        <w:tc>
          <w:tcPr>
            <w:tcW w:w="4104" w:type="dxa"/>
          </w:tcPr>
          <w:p w14:paraId="74888D14" w14:textId="7B52D0B3" w:rsidR="009C6784" w:rsidRPr="006A46BD" w:rsidRDefault="009C6784" w:rsidP="008960B7">
            <w:pPr>
              <w:spacing w:line="360" w:lineRule="auto"/>
              <w:ind w:left="0" w:firstLine="0"/>
              <w:jc w:val="center"/>
              <w:rPr>
                <w:b/>
                <w:bCs/>
                <w:szCs w:val="28"/>
              </w:rPr>
            </w:pPr>
            <w:r w:rsidRPr="006A46BD">
              <w:rPr>
                <w:b/>
                <w:bCs/>
                <w:szCs w:val="28"/>
              </w:rPr>
              <w:t>Mô tả</w:t>
            </w:r>
          </w:p>
        </w:tc>
      </w:tr>
      <w:tr w:rsidR="009C6784" w:rsidRPr="006A46BD" w14:paraId="77CC9B69" w14:textId="77777777" w:rsidTr="009C6784">
        <w:tc>
          <w:tcPr>
            <w:tcW w:w="2253" w:type="dxa"/>
          </w:tcPr>
          <w:p w14:paraId="5279E0F1" w14:textId="066684CB" w:rsidR="009C6784" w:rsidRPr="006A46BD" w:rsidRDefault="009C6784" w:rsidP="008960B7">
            <w:pPr>
              <w:spacing w:line="360" w:lineRule="auto"/>
              <w:ind w:left="0" w:firstLine="0"/>
              <w:rPr>
                <w:szCs w:val="28"/>
              </w:rPr>
            </w:pPr>
            <w:r w:rsidRPr="006A46BD">
              <w:rPr>
                <w:szCs w:val="28"/>
              </w:rPr>
              <w:t>Id</w:t>
            </w:r>
          </w:p>
        </w:tc>
        <w:tc>
          <w:tcPr>
            <w:tcW w:w="2410" w:type="dxa"/>
          </w:tcPr>
          <w:p w14:paraId="28B76B3F" w14:textId="6DB37F24" w:rsidR="009C6784" w:rsidRPr="006A46BD" w:rsidRDefault="009C6784" w:rsidP="008960B7">
            <w:pPr>
              <w:spacing w:line="360" w:lineRule="auto"/>
              <w:ind w:left="0" w:firstLine="0"/>
              <w:rPr>
                <w:szCs w:val="28"/>
              </w:rPr>
            </w:pPr>
            <w:r w:rsidRPr="006A46BD">
              <w:rPr>
                <w:szCs w:val="28"/>
              </w:rPr>
              <w:t>Uniqueidentifier</w:t>
            </w:r>
          </w:p>
        </w:tc>
        <w:tc>
          <w:tcPr>
            <w:tcW w:w="4104" w:type="dxa"/>
          </w:tcPr>
          <w:p w14:paraId="1F9A26BB" w14:textId="260DD465" w:rsidR="009C6784" w:rsidRPr="006A46BD" w:rsidRDefault="009C6784" w:rsidP="008960B7">
            <w:pPr>
              <w:spacing w:line="360" w:lineRule="auto"/>
              <w:ind w:left="0" w:firstLine="0"/>
              <w:rPr>
                <w:szCs w:val="28"/>
              </w:rPr>
            </w:pPr>
            <w:r w:rsidRPr="006A46BD">
              <w:rPr>
                <w:szCs w:val="28"/>
              </w:rPr>
              <w:t>Id của cảm xúc bài viết</w:t>
            </w:r>
          </w:p>
        </w:tc>
      </w:tr>
      <w:tr w:rsidR="009C6784" w:rsidRPr="006A46BD" w14:paraId="0A7403C8" w14:textId="77777777" w:rsidTr="009C6784">
        <w:tc>
          <w:tcPr>
            <w:tcW w:w="2253" w:type="dxa"/>
          </w:tcPr>
          <w:p w14:paraId="7F731648" w14:textId="31E5C65A" w:rsidR="009C6784" w:rsidRPr="006A46BD" w:rsidRDefault="009C6784" w:rsidP="008960B7">
            <w:pPr>
              <w:spacing w:line="360" w:lineRule="auto"/>
              <w:ind w:left="0" w:firstLine="0"/>
              <w:rPr>
                <w:szCs w:val="28"/>
              </w:rPr>
            </w:pPr>
            <w:r w:rsidRPr="006A46BD">
              <w:rPr>
                <w:szCs w:val="28"/>
              </w:rPr>
              <w:t>UserId</w:t>
            </w:r>
          </w:p>
        </w:tc>
        <w:tc>
          <w:tcPr>
            <w:tcW w:w="2410" w:type="dxa"/>
          </w:tcPr>
          <w:p w14:paraId="7D2AD432" w14:textId="700B480F" w:rsidR="009C6784" w:rsidRPr="006A46BD" w:rsidRDefault="009C6784" w:rsidP="008960B7">
            <w:pPr>
              <w:spacing w:line="360" w:lineRule="auto"/>
              <w:ind w:left="0" w:firstLine="0"/>
              <w:rPr>
                <w:szCs w:val="28"/>
              </w:rPr>
            </w:pPr>
            <w:r w:rsidRPr="006A46BD">
              <w:rPr>
                <w:szCs w:val="28"/>
              </w:rPr>
              <w:t>Nvarchar(450)</w:t>
            </w:r>
          </w:p>
        </w:tc>
        <w:tc>
          <w:tcPr>
            <w:tcW w:w="4104" w:type="dxa"/>
          </w:tcPr>
          <w:p w14:paraId="6F1B6EBC" w14:textId="59C8EA59" w:rsidR="009C6784" w:rsidRPr="006A46BD" w:rsidRDefault="009C6784" w:rsidP="008960B7">
            <w:pPr>
              <w:spacing w:line="360" w:lineRule="auto"/>
              <w:ind w:left="0" w:firstLine="0"/>
              <w:rPr>
                <w:szCs w:val="28"/>
              </w:rPr>
            </w:pPr>
            <w:r w:rsidRPr="006A46BD">
              <w:rPr>
                <w:szCs w:val="28"/>
              </w:rPr>
              <w:t>Id của người dùng</w:t>
            </w:r>
          </w:p>
        </w:tc>
      </w:tr>
      <w:tr w:rsidR="009C6784" w:rsidRPr="006A46BD" w14:paraId="58B95C1C" w14:textId="77777777" w:rsidTr="009C6784">
        <w:tc>
          <w:tcPr>
            <w:tcW w:w="2253" w:type="dxa"/>
          </w:tcPr>
          <w:p w14:paraId="1FC1CF46" w14:textId="77F8D5BB" w:rsidR="009C6784" w:rsidRPr="006A46BD" w:rsidRDefault="009C6784" w:rsidP="008960B7">
            <w:pPr>
              <w:spacing w:line="360" w:lineRule="auto"/>
              <w:ind w:left="0" w:firstLine="0"/>
              <w:rPr>
                <w:szCs w:val="28"/>
              </w:rPr>
            </w:pPr>
            <w:r w:rsidRPr="006A46BD">
              <w:rPr>
                <w:szCs w:val="28"/>
              </w:rPr>
              <w:t>ReactionId</w:t>
            </w:r>
          </w:p>
        </w:tc>
        <w:tc>
          <w:tcPr>
            <w:tcW w:w="2410" w:type="dxa"/>
          </w:tcPr>
          <w:p w14:paraId="69396C12" w14:textId="3CDBC7BA" w:rsidR="009C6784" w:rsidRPr="006A46BD" w:rsidRDefault="009C6784" w:rsidP="008960B7">
            <w:pPr>
              <w:spacing w:line="360" w:lineRule="auto"/>
              <w:ind w:left="0" w:firstLine="0"/>
              <w:rPr>
                <w:szCs w:val="28"/>
              </w:rPr>
            </w:pPr>
            <w:r w:rsidRPr="006A46BD">
              <w:rPr>
                <w:szCs w:val="28"/>
              </w:rPr>
              <w:t xml:space="preserve">Int </w:t>
            </w:r>
          </w:p>
        </w:tc>
        <w:tc>
          <w:tcPr>
            <w:tcW w:w="4104" w:type="dxa"/>
          </w:tcPr>
          <w:p w14:paraId="5AF3DEDB" w14:textId="56D3C63E" w:rsidR="009C6784" w:rsidRPr="006A46BD" w:rsidRDefault="009C6784" w:rsidP="008960B7">
            <w:pPr>
              <w:spacing w:line="360" w:lineRule="auto"/>
              <w:ind w:left="0" w:firstLine="0"/>
              <w:rPr>
                <w:szCs w:val="28"/>
              </w:rPr>
            </w:pPr>
            <w:r w:rsidRPr="006A46BD">
              <w:rPr>
                <w:szCs w:val="28"/>
              </w:rPr>
              <w:t>Id của cảm xúc</w:t>
            </w:r>
          </w:p>
        </w:tc>
      </w:tr>
      <w:tr w:rsidR="009C6784" w:rsidRPr="006A46BD" w14:paraId="42F81ABD" w14:textId="77777777" w:rsidTr="009C6784">
        <w:tc>
          <w:tcPr>
            <w:tcW w:w="2253" w:type="dxa"/>
          </w:tcPr>
          <w:p w14:paraId="5A0F953B" w14:textId="023C24E7" w:rsidR="009C6784" w:rsidRPr="006A46BD" w:rsidRDefault="009C6784" w:rsidP="008960B7">
            <w:pPr>
              <w:spacing w:line="360" w:lineRule="auto"/>
              <w:ind w:left="0" w:firstLine="0"/>
              <w:rPr>
                <w:szCs w:val="28"/>
              </w:rPr>
            </w:pPr>
            <w:r w:rsidRPr="006A46BD">
              <w:rPr>
                <w:szCs w:val="28"/>
              </w:rPr>
              <w:t>CreatedAt</w:t>
            </w:r>
          </w:p>
        </w:tc>
        <w:tc>
          <w:tcPr>
            <w:tcW w:w="2410" w:type="dxa"/>
          </w:tcPr>
          <w:p w14:paraId="22DCEA54" w14:textId="1856796C" w:rsidR="009C6784" w:rsidRPr="006A46BD" w:rsidRDefault="009C6784" w:rsidP="008960B7">
            <w:pPr>
              <w:spacing w:line="360" w:lineRule="auto"/>
              <w:ind w:left="0" w:firstLine="0"/>
              <w:rPr>
                <w:szCs w:val="28"/>
              </w:rPr>
            </w:pPr>
            <w:r w:rsidRPr="006A46BD">
              <w:rPr>
                <w:szCs w:val="28"/>
              </w:rPr>
              <w:t>Datetime2</w:t>
            </w:r>
          </w:p>
        </w:tc>
        <w:tc>
          <w:tcPr>
            <w:tcW w:w="4104" w:type="dxa"/>
          </w:tcPr>
          <w:p w14:paraId="10164F97" w14:textId="24F2F8D7" w:rsidR="009C6784" w:rsidRPr="006A46BD" w:rsidRDefault="009C6784" w:rsidP="008960B7">
            <w:pPr>
              <w:spacing w:line="360" w:lineRule="auto"/>
              <w:ind w:left="0" w:firstLine="0"/>
              <w:rPr>
                <w:szCs w:val="28"/>
              </w:rPr>
            </w:pPr>
            <w:r w:rsidRPr="006A46BD">
              <w:rPr>
                <w:szCs w:val="28"/>
              </w:rPr>
              <w:t>Ngày tạo</w:t>
            </w:r>
          </w:p>
        </w:tc>
      </w:tr>
      <w:tr w:rsidR="009C6784" w:rsidRPr="006A46BD" w14:paraId="599F62A9" w14:textId="77777777" w:rsidTr="009C6784">
        <w:tc>
          <w:tcPr>
            <w:tcW w:w="2253" w:type="dxa"/>
          </w:tcPr>
          <w:p w14:paraId="4326980E" w14:textId="158E9F92" w:rsidR="009C6784" w:rsidRPr="006A46BD" w:rsidRDefault="00DE3635" w:rsidP="008960B7">
            <w:pPr>
              <w:spacing w:line="360" w:lineRule="auto"/>
              <w:ind w:left="0" w:firstLine="0"/>
              <w:rPr>
                <w:szCs w:val="28"/>
              </w:rPr>
            </w:pPr>
            <w:r w:rsidRPr="006A46BD">
              <w:rPr>
                <w:szCs w:val="28"/>
              </w:rPr>
              <w:t>PostId</w:t>
            </w:r>
          </w:p>
        </w:tc>
        <w:tc>
          <w:tcPr>
            <w:tcW w:w="2410" w:type="dxa"/>
          </w:tcPr>
          <w:p w14:paraId="3AA4314B" w14:textId="26BCD7F0" w:rsidR="009C6784" w:rsidRPr="006A46BD" w:rsidRDefault="00DE3635" w:rsidP="008960B7">
            <w:pPr>
              <w:spacing w:line="360" w:lineRule="auto"/>
              <w:ind w:left="0" w:firstLine="0"/>
              <w:rPr>
                <w:szCs w:val="28"/>
              </w:rPr>
            </w:pPr>
            <w:r w:rsidRPr="006A46BD">
              <w:rPr>
                <w:szCs w:val="28"/>
              </w:rPr>
              <w:t>Uniqueidentifier</w:t>
            </w:r>
          </w:p>
        </w:tc>
        <w:tc>
          <w:tcPr>
            <w:tcW w:w="4104" w:type="dxa"/>
          </w:tcPr>
          <w:p w14:paraId="4803ECC7" w14:textId="66020028" w:rsidR="009C6784" w:rsidRPr="006A46BD" w:rsidRDefault="00DE3635" w:rsidP="008960B7">
            <w:pPr>
              <w:keepNext/>
              <w:spacing w:line="360" w:lineRule="auto"/>
              <w:ind w:left="0" w:firstLine="0"/>
              <w:rPr>
                <w:szCs w:val="28"/>
              </w:rPr>
            </w:pPr>
            <w:r w:rsidRPr="006A46BD">
              <w:rPr>
                <w:szCs w:val="28"/>
              </w:rPr>
              <w:t>Id của bài viết</w:t>
            </w:r>
          </w:p>
        </w:tc>
      </w:tr>
    </w:tbl>
    <w:p w14:paraId="212D68C8" w14:textId="0BFCFF4C" w:rsidR="00C87AC0" w:rsidRPr="006A46BD" w:rsidRDefault="00C87AC0" w:rsidP="008960B7">
      <w:pPr>
        <w:pStyle w:val="Caption"/>
        <w:spacing w:line="360" w:lineRule="auto"/>
        <w:rPr>
          <w:szCs w:val="28"/>
        </w:rPr>
      </w:pPr>
      <w:bookmarkStart w:id="234" w:name="_Toc167628577"/>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14</w:t>
      </w:r>
      <w:r w:rsidRPr="006A46BD">
        <w:rPr>
          <w:szCs w:val="28"/>
        </w:rPr>
        <w:fldChar w:fldCharType="end"/>
      </w:r>
      <w:r w:rsidRPr="006A46BD">
        <w:rPr>
          <w:szCs w:val="28"/>
        </w:rPr>
        <w:t xml:space="preserve"> Bảng mô tả chi tiết bảng PostReaction</w:t>
      </w:r>
      <w:bookmarkEnd w:id="234"/>
    </w:p>
    <w:p w14:paraId="018C02EF" w14:textId="25BEBCE0" w:rsidR="001D3AD9" w:rsidRPr="006A46BD" w:rsidRDefault="001D3AD9" w:rsidP="008960B7">
      <w:pPr>
        <w:pStyle w:val="ListParagraph"/>
        <w:numPr>
          <w:ilvl w:val="0"/>
          <w:numId w:val="151"/>
        </w:numPr>
        <w:spacing w:line="360" w:lineRule="auto"/>
        <w:rPr>
          <w:szCs w:val="28"/>
        </w:rPr>
      </w:pPr>
      <w:r w:rsidRPr="006A46BD">
        <w:rPr>
          <w:szCs w:val="28"/>
        </w:rPr>
        <w:t>Bảng Post:</w:t>
      </w:r>
    </w:p>
    <w:tbl>
      <w:tblPr>
        <w:tblStyle w:val="TableGrid0"/>
        <w:tblW w:w="0" w:type="auto"/>
        <w:tblLook w:val="04A0" w:firstRow="1" w:lastRow="0" w:firstColumn="1" w:lastColumn="0" w:noHBand="0" w:noVBand="1"/>
      </w:tblPr>
      <w:tblGrid>
        <w:gridCol w:w="2263"/>
        <w:gridCol w:w="2410"/>
        <w:gridCol w:w="4104"/>
      </w:tblGrid>
      <w:tr w:rsidR="0076417F" w:rsidRPr="006A46BD" w14:paraId="35BC7B95" w14:textId="77777777" w:rsidTr="0076417F">
        <w:tc>
          <w:tcPr>
            <w:tcW w:w="2263" w:type="dxa"/>
          </w:tcPr>
          <w:p w14:paraId="53B84EFB" w14:textId="2F0B6F23" w:rsidR="0076417F" w:rsidRPr="006A46BD" w:rsidRDefault="0076417F" w:rsidP="008960B7">
            <w:pPr>
              <w:spacing w:line="360" w:lineRule="auto"/>
              <w:ind w:left="0" w:firstLine="0"/>
              <w:jc w:val="center"/>
              <w:rPr>
                <w:b/>
                <w:bCs/>
                <w:szCs w:val="28"/>
              </w:rPr>
            </w:pPr>
            <w:r w:rsidRPr="006A46BD">
              <w:rPr>
                <w:b/>
                <w:bCs/>
                <w:szCs w:val="28"/>
              </w:rPr>
              <w:t>Tên trường</w:t>
            </w:r>
          </w:p>
        </w:tc>
        <w:tc>
          <w:tcPr>
            <w:tcW w:w="2410" w:type="dxa"/>
          </w:tcPr>
          <w:p w14:paraId="60BAC83A" w14:textId="7FF91F8E" w:rsidR="0076417F" w:rsidRPr="006A46BD" w:rsidRDefault="0076417F" w:rsidP="008960B7">
            <w:pPr>
              <w:spacing w:line="360" w:lineRule="auto"/>
              <w:ind w:left="0" w:firstLine="0"/>
              <w:jc w:val="center"/>
              <w:rPr>
                <w:b/>
                <w:bCs/>
                <w:szCs w:val="28"/>
              </w:rPr>
            </w:pPr>
            <w:r w:rsidRPr="006A46BD">
              <w:rPr>
                <w:b/>
                <w:bCs/>
                <w:szCs w:val="28"/>
              </w:rPr>
              <w:t>Kiểu dữ liệu</w:t>
            </w:r>
          </w:p>
        </w:tc>
        <w:tc>
          <w:tcPr>
            <w:tcW w:w="4104" w:type="dxa"/>
          </w:tcPr>
          <w:p w14:paraId="78A03920" w14:textId="7057CD3B" w:rsidR="0076417F" w:rsidRPr="006A46BD" w:rsidRDefault="0076417F" w:rsidP="008960B7">
            <w:pPr>
              <w:spacing w:line="360" w:lineRule="auto"/>
              <w:ind w:left="0" w:firstLine="0"/>
              <w:jc w:val="center"/>
              <w:rPr>
                <w:b/>
                <w:bCs/>
                <w:szCs w:val="28"/>
              </w:rPr>
            </w:pPr>
            <w:r w:rsidRPr="006A46BD">
              <w:rPr>
                <w:b/>
                <w:bCs/>
                <w:szCs w:val="28"/>
              </w:rPr>
              <w:t>Mô tả</w:t>
            </w:r>
          </w:p>
        </w:tc>
      </w:tr>
      <w:tr w:rsidR="0076417F" w:rsidRPr="006A46BD" w14:paraId="6EE03425" w14:textId="77777777" w:rsidTr="0076417F">
        <w:tc>
          <w:tcPr>
            <w:tcW w:w="2263" w:type="dxa"/>
          </w:tcPr>
          <w:p w14:paraId="1ADDDFD1" w14:textId="75122192" w:rsidR="0076417F" w:rsidRPr="006A46BD" w:rsidRDefault="0076417F" w:rsidP="008960B7">
            <w:pPr>
              <w:spacing w:line="360" w:lineRule="auto"/>
              <w:ind w:left="0" w:firstLine="0"/>
              <w:rPr>
                <w:szCs w:val="28"/>
              </w:rPr>
            </w:pPr>
            <w:r w:rsidRPr="006A46BD">
              <w:rPr>
                <w:szCs w:val="28"/>
              </w:rPr>
              <w:t>Id</w:t>
            </w:r>
          </w:p>
        </w:tc>
        <w:tc>
          <w:tcPr>
            <w:tcW w:w="2410" w:type="dxa"/>
          </w:tcPr>
          <w:p w14:paraId="4CE022DA" w14:textId="488C14BC" w:rsidR="0076417F" w:rsidRPr="006A46BD" w:rsidRDefault="0076417F" w:rsidP="008960B7">
            <w:pPr>
              <w:spacing w:line="360" w:lineRule="auto"/>
              <w:ind w:left="0" w:firstLine="0"/>
              <w:rPr>
                <w:szCs w:val="28"/>
              </w:rPr>
            </w:pPr>
            <w:r w:rsidRPr="006A46BD">
              <w:rPr>
                <w:szCs w:val="28"/>
              </w:rPr>
              <w:t>Uniqueidentifier</w:t>
            </w:r>
          </w:p>
        </w:tc>
        <w:tc>
          <w:tcPr>
            <w:tcW w:w="4104" w:type="dxa"/>
          </w:tcPr>
          <w:p w14:paraId="4DA5DB70" w14:textId="3F278FA4" w:rsidR="0076417F" w:rsidRPr="006A46BD" w:rsidRDefault="0076417F" w:rsidP="008960B7">
            <w:pPr>
              <w:spacing w:line="360" w:lineRule="auto"/>
              <w:ind w:left="0" w:firstLine="0"/>
              <w:rPr>
                <w:szCs w:val="28"/>
              </w:rPr>
            </w:pPr>
            <w:r w:rsidRPr="006A46BD">
              <w:rPr>
                <w:szCs w:val="28"/>
              </w:rPr>
              <w:t>Id của bài viết</w:t>
            </w:r>
          </w:p>
        </w:tc>
      </w:tr>
      <w:tr w:rsidR="0076417F" w:rsidRPr="006A46BD" w14:paraId="4BEDEAB8" w14:textId="77777777" w:rsidTr="0076417F">
        <w:tc>
          <w:tcPr>
            <w:tcW w:w="2263" w:type="dxa"/>
          </w:tcPr>
          <w:p w14:paraId="2A3D7531" w14:textId="56947390" w:rsidR="0076417F" w:rsidRPr="006A46BD" w:rsidRDefault="0076417F" w:rsidP="008960B7">
            <w:pPr>
              <w:spacing w:line="360" w:lineRule="auto"/>
              <w:ind w:left="0" w:firstLine="0"/>
              <w:rPr>
                <w:szCs w:val="28"/>
              </w:rPr>
            </w:pPr>
            <w:r w:rsidRPr="006A46BD">
              <w:rPr>
                <w:szCs w:val="28"/>
              </w:rPr>
              <w:t>Content</w:t>
            </w:r>
          </w:p>
        </w:tc>
        <w:tc>
          <w:tcPr>
            <w:tcW w:w="2410" w:type="dxa"/>
          </w:tcPr>
          <w:p w14:paraId="12C5951F" w14:textId="40620F8C" w:rsidR="0076417F" w:rsidRPr="006A46BD" w:rsidRDefault="0076417F" w:rsidP="008960B7">
            <w:pPr>
              <w:spacing w:line="360" w:lineRule="auto"/>
              <w:ind w:left="0" w:firstLine="0"/>
              <w:rPr>
                <w:szCs w:val="28"/>
              </w:rPr>
            </w:pPr>
            <w:r w:rsidRPr="006A46BD">
              <w:rPr>
                <w:szCs w:val="28"/>
              </w:rPr>
              <w:t>Nvarchar(max)</w:t>
            </w:r>
          </w:p>
        </w:tc>
        <w:tc>
          <w:tcPr>
            <w:tcW w:w="4104" w:type="dxa"/>
          </w:tcPr>
          <w:p w14:paraId="40F68234" w14:textId="0DF8372A" w:rsidR="0076417F" w:rsidRPr="006A46BD" w:rsidRDefault="0076417F" w:rsidP="008960B7">
            <w:pPr>
              <w:spacing w:line="360" w:lineRule="auto"/>
              <w:ind w:left="0" w:firstLine="0"/>
              <w:rPr>
                <w:szCs w:val="28"/>
              </w:rPr>
            </w:pPr>
            <w:r w:rsidRPr="006A46BD">
              <w:rPr>
                <w:szCs w:val="28"/>
              </w:rPr>
              <w:t>Nội dung bài viết</w:t>
            </w:r>
          </w:p>
        </w:tc>
      </w:tr>
      <w:tr w:rsidR="0076417F" w:rsidRPr="006A46BD" w14:paraId="338B08DF" w14:textId="77777777" w:rsidTr="0076417F">
        <w:tc>
          <w:tcPr>
            <w:tcW w:w="2263" w:type="dxa"/>
          </w:tcPr>
          <w:p w14:paraId="015268EB" w14:textId="24ADA673" w:rsidR="0076417F" w:rsidRPr="006A46BD" w:rsidRDefault="0076417F" w:rsidP="008960B7">
            <w:pPr>
              <w:spacing w:line="360" w:lineRule="auto"/>
              <w:ind w:left="0" w:firstLine="0"/>
              <w:rPr>
                <w:szCs w:val="28"/>
              </w:rPr>
            </w:pPr>
            <w:r w:rsidRPr="006A46BD">
              <w:rPr>
                <w:szCs w:val="28"/>
              </w:rPr>
              <w:t>AuthorId</w:t>
            </w:r>
          </w:p>
        </w:tc>
        <w:tc>
          <w:tcPr>
            <w:tcW w:w="2410" w:type="dxa"/>
          </w:tcPr>
          <w:p w14:paraId="518FAB34" w14:textId="4E40A368" w:rsidR="0076417F" w:rsidRPr="006A46BD" w:rsidRDefault="0076417F" w:rsidP="008960B7">
            <w:pPr>
              <w:spacing w:line="360" w:lineRule="auto"/>
              <w:ind w:left="0" w:firstLine="0"/>
              <w:rPr>
                <w:szCs w:val="28"/>
              </w:rPr>
            </w:pPr>
            <w:r w:rsidRPr="006A46BD">
              <w:rPr>
                <w:szCs w:val="28"/>
              </w:rPr>
              <w:t>Nvarchar(450)</w:t>
            </w:r>
          </w:p>
        </w:tc>
        <w:tc>
          <w:tcPr>
            <w:tcW w:w="4104" w:type="dxa"/>
          </w:tcPr>
          <w:p w14:paraId="0FA7CDB3" w14:textId="357A2BC7" w:rsidR="0076417F" w:rsidRPr="006A46BD" w:rsidRDefault="0076417F" w:rsidP="008960B7">
            <w:pPr>
              <w:spacing w:line="360" w:lineRule="auto"/>
              <w:ind w:left="0" w:firstLine="0"/>
              <w:rPr>
                <w:szCs w:val="28"/>
              </w:rPr>
            </w:pPr>
            <w:r w:rsidRPr="006A46BD">
              <w:rPr>
                <w:szCs w:val="28"/>
              </w:rPr>
              <w:t>Id của người dùng đăng bài</w:t>
            </w:r>
          </w:p>
        </w:tc>
      </w:tr>
      <w:tr w:rsidR="0076417F" w:rsidRPr="006A46BD" w14:paraId="26CAB6F5" w14:textId="77777777" w:rsidTr="0076417F">
        <w:tc>
          <w:tcPr>
            <w:tcW w:w="2263" w:type="dxa"/>
          </w:tcPr>
          <w:p w14:paraId="77E0195E" w14:textId="08273745" w:rsidR="0076417F" w:rsidRPr="006A46BD" w:rsidRDefault="0076417F" w:rsidP="008960B7">
            <w:pPr>
              <w:spacing w:line="360" w:lineRule="auto"/>
              <w:ind w:left="0" w:firstLine="0"/>
              <w:rPr>
                <w:szCs w:val="28"/>
              </w:rPr>
            </w:pPr>
            <w:r w:rsidRPr="006A46BD">
              <w:rPr>
                <w:szCs w:val="28"/>
              </w:rPr>
              <w:t>CreatedAt</w:t>
            </w:r>
          </w:p>
        </w:tc>
        <w:tc>
          <w:tcPr>
            <w:tcW w:w="2410" w:type="dxa"/>
          </w:tcPr>
          <w:p w14:paraId="6B3A1A7D" w14:textId="4BAC80D1" w:rsidR="0076417F" w:rsidRPr="006A46BD" w:rsidRDefault="0076417F" w:rsidP="008960B7">
            <w:pPr>
              <w:spacing w:line="360" w:lineRule="auto"/>
              <w:ind w:left="0" w:firstLine="0"/>
              <w:rPr>
                <w:szCs w:val="28"/>
              </w:rPr>
            </w:pPr>
            <w:r w:rsidRPr="006A46BD">
              <w:rPr>
                <w:szCs w:val="28"/>
              </w:rPr>
              <w:t>Datetime2</w:t>
            </w:r>
          </w:p>
        </w:tc>
        <w:tc>
          <w:tcPr>
            <w:tcW w:w="4104" w:type="dxa"/>
          </w:tcPr>
          <w:p w14:paraId="2F172A9E" w14:textId="5D671A3C" w:rsidR="0076417F" w:rsidRPr="006A46BD" w:rsidRDefault="0076417F" w:rsidP="008960B7">
            <w:pPr>
              <w:spacing w:line="360" w:lineRule="auto"/>
              <w:ind w:left="0" w:firstLine="0"/>
              <w:rPr>
                <w:szCs w:val="28"/>
              </w:rPr>
            </w:pPr>
            <w:r w:rsidRPr="006A46BD">
              <w:rPr>
                <w:szCs w:val="28"/>
              </w:rPr>
              <w:t>Ngày đăng</w:t>
            </w:r>
          </w:p>
        </w:tc>
      </w:tr>
      <w:tr w:rsidR="0076417F" w:rsidRPr="006A46BD" w14:paraId="0FACDE78" w14:textId="77777777" w:rsidTr="0076417F">
        <w:tc>
          <w:tcPr>
            <w:tcW w:w="2263" w:type="dxa"/>
          </w:tcPr>
          <w:p w14:paraId="49D99A63" w14:textId="71DF99DA" w:rsidR="0076417F" w:rsidRPr="006A46BD" w:rsidRDefault="0076417F" w:rsidP="008960B7">
            <w:pPr>
              <w:spacing w:line="360" w:lineRule="auto"/>
              <w:ind w:left="0" w:firstLine="0"/>
              <w:rPr>
                <w:szCs w:val="28"/>
              </w:rPr>
            </w:pPr>
            <w:r w:rsidRPr="006A46BD">
              <w:rPr>
                <w:szCs w:val="28"/>
              </w:rPr>
              <w:t>GroupId</w:t>
            </w:r>
          </w:p>
        </w:tc>
        <w:tc>
          <w:tcPr>
            <w:tcW w:w="2410" w:type="dxa"/>
          </w:tcPr>
          <w:p w14:paraId="3C04A972" w14:textId="05F764B3" w:rsidR="0076417F" w:rsidRPr="006A46BD" w:rsidRDefault="0076417F" w:rsidP="008960B7">
            <w:pPr>
              <w:spacing w:line="360" w:lineRule="auto"/>
              <w:ind w:left="0" w:firstLine="0"/>
              <w:rPr>
                <w:szCs w:val="28"/>
              </w:rPr>
            </w:pPr>
            <w:r w:rsidRPr="006A46BD">
              <w:rPr>
                <w:szCs w:val="28"/>
              </w:rPr>
              <w:t>Uniqueidentifier</w:t>
            </w:r>
          </w:p>
        </w:tc>
        <w:tc>
          <w:tcPr>
            <w:tcW w:w="4104" w:type="dxa"/>
          </w:tcPr>
          <w:p w14:paraId="19E56052" w14:textId="0D7F7CAE" w:rsidR="0076417F" w:rsidRPr="006A46BD" w:rsidRDefault="0076417F" w:rsidP="008960B7">
            <w:pPr>
              <w:spacing w:line="360" w:lineRule="auto"/>
              <w:ind w:left="0" w:firstLine="0"/>
              <w:rPr>
                <w:szCs w:val="28"/>
              </w:rPr>
            </w:pPr>
            <w:r w:rsidRPr="006A46BD">
              <w:rPr>
                <w:szCs w:val="28"/>
              </w:rPr>
              <w:t>Id của nhóm</w:t>
            </w:r>
          </w:p>
        </w:tc>
      </w:tr>
      <w:tr w:rsidR="0076417F" w:rsidRPr="006A46BD" w14:paraId="0E0BA4FE" w14:textId="77777777" w:rsidTr="0076417F">
        <w:tc>
          <w:tcPr>
            <w:tcW w:w="2263" w:type="dxa"/>
          </w:tcPr>
          <w:p w14:paraId="75DF494E" w14:textId="40582403" w:rsidR="0076417F" w:rsidRPr="006A46BD" w:rsidRDefault="0076417F" w:rsidP="008960B7">
            <w:pPr>
              <w:spacing w:line="360" w:lineRule="auto"/>
              <w:ind w:left="0" w:firstLine="0"/>
              <w:rPr>
                <w:szCs w:val="28"/>
              </w:rPr>
            </w:pPr>
            <w:r w:rsidRPr="006A46BD">
              <w:rPr>
                <w:szCs w:val="28"/>
              </w:rPr>
              <w:t>SharePostId</w:t>
            </w:r>
          </w:p>
        </w:tc>
        <w:tc>
          <w:tcPr>
            <w:tcW w:w="2410" w:type="dxa"/>
          </w:tcPr>
          <w:p w14:paraId="120C1985" w14:textId="0E6E0732" w:rsidR="0076417F" w:rsidRPr="006A46BD" w:rsidRDefault="0076417F" w:rsidP="008960B7">
            <w:pPr>
              <w:spacing w:line="360" w:lineRule="auto"/>
              <w:ind w:left="0" w:firstLine="0"/>
              <w:rPr>
                <w:szCs w:val="28"/>
              </w:rPr>
            </w:pPr>
            <w:r w:rsidRPr="006A46BD">
              <w:rPr>
                <w:szCs w:val="28"/>
              </w:rPr>
              <w:t>Uniqueidentifier</w:t>
            </w:r>
          </w:p>
        </w:tc>
        <w:tc>
          <w:tcPr>
            <w:tcW w:w="4104" w:type="dxa"/>
          </w:tcPr>
          <w:p w14:paraId="753BB13F" w14:textId="1A55CD7D" w:rsidR="0076417F" w:rsidRPr="006A46BD" w:rsidRDefault="0076417F" w:rsidP="008960B7">
            <w:pPr>
              <w:spacing w:line="360" w:lineRule="auto"/>
              <w:ind w:left="0" w:firstLine="0"/>
              <w:rPr>
                <w:szCs w:val="28"/>
              </w:rPr>
            </w:pPr>
            <w:r w:rsidRPr="006A46BD">
              <w:rPr>
                <w:szCs w:val="28"/>
              </w:rPr>
              <w:t>Id của bài viết được chia sẻ</w:t>
            </w:r>
          </w:p>
        </w:tc>
      </w:tr>
      <w:tr w:rsidR="0076417F" w:rsidRPr="006A46BD" w14:paraId="1B51AB9B" w14:textId="77777777" w:rsidTr="0076417F">
        <w:tc>
          <w:tcPr>
            <w:tcW w:w="2263" w:type="dxa"/>
          </w:tcPr>
          <w:p w14:paraId="6FC55559" w14:textId="09F883F7" w:rsidR="0076417F" w:rsidRPr="006A46BD" w:rsidRDefault="0076417F" w:rsidP="008960B7">
            <w:pPr>
              <w:spacing w:line="360" w:lineRule="auto"/>
              <w:ind w:left="0" w:firstLine="0"/>
              <w:rPr>
                <w:szCs w:val="28"/>
              </w:rPr>
            </w:pPr>
            <w:r w:rsidRPr="006A46BD">
              <w:rPr>
                <w:szCs w:val="28"/>
              </w:rPr>
              <w:t>Access</w:t>
            </w:r>
          </w:p>
        </w:tc>
        <w:tc>
          <w:tcPr>
            <w:tcW w:w="2410" w:type="dxa"/>
          </w:tcPr>
          <w:p w14:paraId="00683691" w14:textId="35C9E867" w:rsidR="0076417F" w:rsidRPr="006A46BD" w:rsidRDefault="0076417F" w:rsidP="008960B7">
            <w:pPr>
              <w:spacing w:line="360" w:lineRule="auto"/>
              <w:ind w:left="0" w:firstLine="0"/>
              <w:rPr>
                <w:szCs w:val="28"/>
              </w:rPr>
            </w:pPr>
            <w:r w:rsidRPr="006A46BD">
              <w:rPr>
                <w:szCs w:val="28"/>
              </w:rPr>
              <w:t>Int</w:t>
            </w:r>
          </w:p>
        </w:tc>
        <w:tc>
          <w:tcPr>
            <w:tcW w:w="4104" w:type="dxa"/>
          </w:tcPr>
          <w:p w14:paraId="3901F646" w14:textId="178F2243" w:rsidR="0076417F" w:rsidRPr="006A46BD" w:rsidRDefault="0076417F" w:rsidP="008960B7">
            <w:pPr>
              <w:keepNext/>
              <w:spacing w:line="360" w:lineRule="auto"/>
              <w:ind w:left="0" w:firstLine="0"/>
              <w:rPr>
                <w:szCs w:val="28"/>
              </w:rPr>
            </w:pPr>
            <w:r w:rsidRPr="006A46BD">
              <w:rPr>
                <w:szCs w:val="28"/>
              </w:rPr>
              <w:t>Phạm vi truy cập của bài viết</w:t>
            </w:r>
          </w:p>
        </w:tc>
      </w:tr>
    </w:tbl>
    <w:p w14:paraId="027676C3" w14:textId="734C81CB" w:rsidR="00C87AC0" w:rsidRPr="006A46BD" w:rsidRDefault="00C87AC0" w:rsidP="008960B7">
      <w:pPr>
        <w:pStyle w:val="Caption"/>
        <w:spacing w:line="360" w:lineRule="auto"/>
        <w:rPr>
          <w:szCs w:val="28"/>
        </w:rPr>
      </w:pPr>
      <w:bookmarkStart w:id="235" w:name="_Toc167628578"/>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15</w:t>
      </w:r>
      <w:r w:rsidRPr="006A46BD">
        <w:rPr>
          <w:szCs w:val="28"/>
        </w:rPr>
        <w:fldChar w:fldCharType="end"/>
      </w:r>
      <w:r w:rsidRPr="006A46BD">
        <w:rPr>
          <w:szCs w:val="28"/>
        </w:rPr>
        <w:t xml:space="preserve"> Bảng mô tả chi tiết bảng Post</w:t>
      </w:r>
      <w:bookmarkEnd w:id="235"/>
    </w:p>
    <w:p w14:paraId="13F4A697" w14:textId="2CFF641C" w:rsidR="001D3AD9" w:rsidRPr="006A46BD" w:rsidRDefault="001D3AD9" w:rsidP="008960B7">
      <w:pPr>
        <w:pStyle w:val="ListParagraph"/>
        <w:numPr>
          <w:ilvl w:val="0"/>
          <w:numId w:val="151"/>
        </w:numPr>
        <w:spacing w:line="360" w:lineRule="auto"/>
        <w:rPr>
          <w:szCs w:val="28"/>
        </w:rPr>
      </w:pPr>
      <w:r w:rsidRPr="006A46BD">
        <w:rPr>
          <w:szCs w:val="28"/>
        </w:rPr>
        <w:t>Bảng Reaction:</w:t>
      </w:r>
    </w:p>
    <w:tbl>
      <w:tblPr>
        <w:tblStyle w:val="TableGrid0"/>
        <w:tblW w:w="0" w:type="auto"/>
        <w:tblInd w:w="10" w:type="dxa"/>
        <w:tblLook w:val="04A0" w:firstRow="1" w:lastRow="0" w:firstColumn="1" w:lastColumn="0" w:noHBand="0" w:noVBand="1"/>
      </w:tblPr>
      <w:tblGrid>
        <w:gridCol w:w="2253"/>
        <w:gridCol w:w="2410"/>
        <w:gridCol w:w="4104"/>
      </w:tblGrid>
      <w:tr w:rsidR="00475DFF" w:rsidRPr="006A46BD" w14:paraId="5331DAE7" w14:textId="77777777" w:rsidTr="00475DFF">
        <w:tc>
          <w:tcPr>
            <w:tcW w:w="2253" w:type="dxa"/>
          </w:tcPr>
          <w:p w14:paraId="0AB4B331" w14:textId="2BA2AAF3" w:rsidR="00475DFF" w:rsidRPr="006A46BD" w:rsidRDefault="00475DFF" w:rsidP="008960B7">
            <w:pPr>
              <w:spacing w:line="360" w:lineRule="auto"/>
              <w:ind w:left="0" w:firstLine="0"/>
              <w:jc w:val="center"/>
              <w:rPr>
                <w:b/>
                <w:bCs/>
                <w:szCs w:val="28"/>
              </w:rPr>
            </w:pPr>
            <w:r w:rsidRPr="006A46BD">
              <w:rPr>
                <w:b/>
                <w:bCs/>
                <w:szCs w:val="28"/>
              </w:rPr>
              <w:t>Tên trường</w:t>
            </w:r>
          </w:p>
        </w:tc>
        <w:tc>
          <w:tcPr>
            <w:tcW w:w="2410" w:type="dxa"/>
          </w:tcPr>
          <w:p w14:paraId="514B199E" w14:textId="2639EFEE" w:rsidR="00475DFF" w:rsidRPr="006A46BD" w:rsidRDefault="00475DFF" w:rsidP="008960B7">
            <w:pPr>
              <w:spacing w:line="360" w:lineRule="auto"/>
              <w:ind w:left="0" w:firstLine="0"/>
              <w:jc w:val="center"/>
              <w:rPr>
                <w:b/>
                <w:bCs/>
                <w:szCs w:val="28"/>
              </w:rPr>
            </w:pPr>
            <w:r w:rsidRPr="006A46BD">
              <w:rPr>
                <w:b/>
                <w:bCs/>
                <w:szCs w:val="28"/>
              </w:rPr>
              <w:t>Kiểu dữ liệu</w:t>
            </w:r>
          </w:p>
        </w:tc>
        <w:tc>
          <w:tcPr>
            <w:tcW w:w="4104" w:type="dxa"/>
          </w:tcPr>
          <w:p w14:paraId="4922B2CA" w14:textId="02737876" w:rsidR="00475DFF" w:rsidRPr="006A46BD" w:rsidRDefault="00475DFF" w:rsidP="008960B7">
            <w:pPr>
              <w:spacing w:line="360" w:lineRule="auto"/>
              <w:ind w:left="0" w:firstLine="0"/>
              <w:jc w:val="center"/>
              <w:rPr>
                <w:b/>
                <w:bCs/>
                <w:szCs w:val="28"/>
              </w:rPr>
            </w:pPr>
            <w:r w:rsidRPr="006A46BD">
              <w:rPr>
                <w:b/>
                <w:bCs/>
                <w:szCs w:val="28"/>
              </w:rPr>
              <w:t>Mô tả</w:t>
            </w:r>
          </w:p>
        </w:tc>
      </w:tr>
      <w:tr w:rsidR="00475DFF" w:rsidRPr="006A46BD" w14:paraId="4BD61051" w14:textId="77777777" w:rsidTr="00475DFF">
        <w:tc>
          <w:tcPr>
            <w:tcW w:w="2253" w:type="dxa"/>
          </w:tcPr>
          <w:p w14:paraId="3AA7C2DC" w14:textId="62CC0156" w:rsidR="00475DFF" w:rsidRPr="006A46BD" w:rsidRDefault="00475DFF" w:rsidP="008960B7">
            <w:pPr>
              <w:spacing w:line="360" w:lineRule="auto"/>
              <w:ind w:left="0" w:firstLine="0"/>
              <w:rPr>
                <w:szCs w:val="28"/>
              </w:rPr>
            </w:pPr>
            <w:r w:rsidRPr="006A46BD">
              <w:rPr>
                <w:szCs w:val="28"/>
              </w:rPr>
              <w:t>Id</w:t>
            </w:r>
          </w:p>
        </w:tc>
        <w:tc>
          <w:tcPr>
            <w:tcW w:w="2410" w:type="dxa"/>
          </w:tcPr>
          <w:p w14:paraId="50EB3DD3" w14:textId="7614E7FD" w:rsidR="00475DFF" w:rsidRPr="006A46BD" w:rsidRDefault="00475DFF" w:rsidP="008960B7">
            <w:pPr>
              <w:spacing w:line="360" w:lineRule="auto"/>
              <w:ind w:left="0" w:firstLine="0"/>
              <w:rPr>
                <w:szCs w:val="28"/>
              </w:rPr>
            </w:pPr>
            <w:r w:rsidRPr="006A46BD">
              <w:rPr>
                <w:szCs w:val="28"/>
              </w:rPr>
              <w:t>Int</w:t>
            </w:r>
          </w:p>
        </w:tc>
        <w:tc>
          <w:tcPr>
            <w:tcW w:w="4104" w:type="dxa"/>
          </w:tcPr>
          <w:p w14:paraId="6BAFA190" w14:textId="173BA974" w:rsidR="00475DFF" w:rsidRPr="006A46BD" w:rsidRDefault="00475DFF" w:rsidP="008960B7">
            <w:pPr>
              <w:spacing w:line="360" w:lineRule="auto"/>
              <w:ind w:left="0" w:firstLine="0"/>
              <w:rPr>
                <w:szCs w:val="28"/>
              </w:rPr>
            </w:pPr>
            <w:r w:rsidRPr="006A46BD">
              <w:rPr>
                <w:szCs w:val="28"/>
              </w:rPr>
              <w:t>Id cảm xúc</w:t>
            </w:r>
          </w:p>
        </w:tc>
      </w:tr>
      <w:tr w:rsidR="00475DFF" w:rsidRPr="006A46BD" w14:paraId="16E95182" w14:textId="77777777" w:rsidTr="00475DFF">
        <w:tc>
          <w:tcPr>
            <w:tcW w:w="2253" w:type="dxa"/>
          </w:tcPr>
          <w:p w14:paraId="6E3CC8C4" w14:textId="149BADED" w:rsidR="00475DFF" w:rsidRPr="006A46BD" w:rsidRDefault="00475DFF" w:rsidP="008960B7">
            <w:pPr>
              <w:spacing w:line="360" w:lineRule="auto"/>
              <w:ind w:left="0" w:firstLine="0"/>
              <w:rPr>
                <w:szCs w:val="28"/>
              </w:rPr>
            </w:pPr>
            <w:r w:rsidRPr="006A46BD">
              <w:rPr>
                <w:szCs w:val="28"/>
              </w:rPr>
              <w:t>Name</w:t>
            </w:r>
          </w:p>
        </w:tc>
        <w:tc>
          <w:tcPr>
            <w:tcW w:w="2410" w:type="dxa"/>
          </w:tcPr>
          <w:p w14:paraId="2CEF0323" w14:textId="42B460C6" w:rsidR="00475DFF" w:rsidRPr="006A46BD" w:rsidRDefault="00475DFF" w:rsidP="008960B7">
            <w:pPr>
              <w:spacing w:line="360" w:lineRule="auto"/>
              <w:ind w:left="0" w:firstLine="0"/>
              <w:rPr>
                <w:szCs w:val="28"/>
              </w:rPr>
            </w:pPr>
            <w:r w:rsidRPr="006A46BD">
              <w:rPr>
                <w:szCs w:val="28"/>
              </w:rPr>
              <w:t>Nvarchar(20)</w:t>
            </w:r>
          </w:p>
        </w:tc>
        <w:tc>
          <w:tcPr>
            <w:tcW w:w="4104" w:type="dxa"/>
          </w:tcPr>
          <w:p w14:paraId="685819F9" w14:textId="4964DF33" w:rsidR="00475DFF" w:rsidRPr="006A46BD" w:rsidRDefault="00475DFF" w:rsidP="008960B7">
            <w:pPr>
              <w:spacing w:line="360" w:lineRule="auto"/>
              <w:ind w:left="0" w:firstLine="0"/>
              <w:rPr>
                <w:szCs w:val="28"/>
              </w:rPr>
            </w:pPr>
            <w:r w:rsidRPr="006A46BD">
              <w:rPr>
                <w:szCs w:val="28"/>
              </w:rPr>
              <w:t>Tên cảm xúc</w:t>
            </w:r>
          </w:p>
        </w:tc>
      </w:tr>
      <w:tr w:rsidR="00475DFF" w:rsidRPr="006A46BD" w14:paraId="2764FE6A" w14:textId="77777777" w:rsidTr="00475DFF">
        <w:tc>
          <w:tcPr>
            <w:tcW w:w="2253" w:type="dxa"/>
          </w:tcPr>
          <w:p w14:paraId="0FE898DC" w14:textId="7CFCAF37" w:rsidR="00475DFF" w:rsidRPr="006A46BD" w:rsidRDefault="00475DFF" w:rsidP="008960B7">
            <w:pPr>
              <w:spacing w:line="360" w:lineRule="auto"/>
              <w:ind w:left="0" w:firstLine="0"/>
              <w:rPr>
                <w:szCs w:val="28"/>
              </w:rPr>
            </w:pPr>
            <w:r w:rsidRPr="006A46BD">
              <w:rPr>
                <w:szCs w:val="28"/>
              </w:rPr>
              <w:t>CreatedAt</w:t>
            </w:r>
          </w:p>
        </w:tc>
        <w:tc>
          <w:tcPr>
            <w:tcW w:w="2410" w:type="dxa"/>
          </w:tcPr>
          <w:p w14:paraId="693CDEFA" w14:textId="5B999336" w:rsidR="00475DFF" w:rsidRPr="006A46BD" w:rsidRDefault="00475DFF" w:rsidP="008960B7">
            <w:pPr>
              <w:spacing w:line="360" w:lineRule="auto"/>
              <w:ind w:left="0" w:firstLine="0"/>
              <w:rPr>
                <w:szCs w:val="28"/>
              </w:rPr>
            </w:pPr>
            <w:r w:rsidRPr="006A46BD">
              <w:rPr>
                <w:szCs w:val="28"/>
              </w:rPr>
              <w:t>Datetime2</w:t>
            </w:r>
          </w:p>
        </w:tc>
        <w:tc>
          <w:tcPr>
            <w:tcW w:w="4104" w:type="dxa"/>
          </w:tcPr>
          <w:p w14:paraId="5F42F95B" w14:textId="7723816A" w:rsidR="00475DFF" w:rsidRPr="006A46BD" w:rsidRDefault="00475DFF" w:rsidP="008960B7">
            <w:pPr>
              <w:spacing w:line="360" w:lineRule="auto"/>
              <w:ind w:left="0" w:firstLine="0"/>
              <w:rPr>
                <w:szCs w:val="28"/>
              </w:rPr>
            </w:pPr>
            <w:r w:rsidRPr="006A46BD">
              <w:rPr>
                <w:szCs w:val="28"/>
              </w:rPr>
              <w:t>Ngày tạo</w:t>
            </w:r>
          </w:p>
        </w:tc>
      </w:tr>
      <w:tr w:rsidR="00475DFF" w:rsidRPr="006A46BD" w14:paraId="79BDD417" w14:textId="77777777" w:rsidTr="00475DFF">
        <w:tc>
          <w:tcPr>
            <w:tcW w:w="2253" w:type="dxa"/>
          </w:tcPr>
          <w:p w14:paraId="6880E0A1" w14:textId="41FC2FC4" w:rsidR="00475DFF" w:rsidRPr="006A46BD" w:rsidRDefault="00475DFF" w:rsidP="008960B7">
            <w:pPr>
              <w:spacing w:line="360" w:lineRule="auto"/>
              <w:ind w:left="0" w:firstLine="0"/>
              <w:rPr>
                <w:szCs w:val="28"/>
              </w:rPr>
            </w:pPr>
            <w:r w:rsidRPr="006A46BD">
              <w:rPr>
                <w:szCs w:val="28"/>
              </w:rPr>
              <w:t>IconUrl</w:t>
            </w:r>
          </w:p>
        </w:tc>
        <w:tc>
          <w:tcPr>
            <w:tcW w:w="2410" w:type="dxa"/>
          </w:tcPr>
          <w:p w14:paraId="33365C34" w14:textId="059CD4E3" w:rsidR="00475DFF" w:rsidRPr="006A46BD" w:rsidRDefault="00475DFF" w:rsidP="008960B7">
            <w:pPr>
              <w:spacing w:line="360" w:lineRule="auto"/>
              <w:ind w:left="0" w:firstLine="0"/>
              <w:rPr>
                <w:szCs w:val="28"/>
              </w:rPr>
            </w:pPr>
            <w:r w:rsidRPr="006A46BD">
              <w:rPr>
                <w:szCs w:val="28"/>
              </w:rPr>
              <w:t>Nvarchar(max)</w:t>
            </w:r>
          </w:p>
        </w:tc>
        <w:tc>
          <w:tcPr>
            <w:tcW w:w="4104" w:type="dxa"/>
          </w:tcPr>
          <w:p w14:paraId="477BF6F4" w14:textId="116AB9EC" w:rsidR="00475DFF" w:rsidRPr="006A46BD" w:rsidRDefault="00475DFF" w:rsidP="008960B7">
            <w:pPr>
              <w:spacing w:line="360" w:lineRule="auto"/>
              <w:ind w:left="0" w:firstLine="0"/>
              <w:rPr>
                <w:szCs w:val="28"/>
              </w:rPr>
            </w:pPr>
            <w:r w:rsidRPr="006A46BD">
              <w:rPr>
                <w:szCs w:val="28"/>
              </w:rPr>
              <w:t>Địa chỉ url hình ảnh icon</w:t>
            </w:r>
          </w:p>
        </w:tc>
      </w:tr>
      <w:tr w:rsidR="00475DFF" w:rsidRPr="006A46BD" w14:paraId="427CC763" w14:textId="77777777" w:rsidTr="00475DFF">
        <w:tc>
          <w:tcPr>
            <w:tcW w:w="2253" w:type="dxa"/>
          </w:tcPr>
          <w:p w14:paraId="7ECC1F11" w14:textId="5B76F6D8" w:rsidR="00475DFF" w:rsidRPr="006A46BD" w:rsidRDefault="00475DFF" w:rsidP="008960B7">
            <w:pPr>
              <w:spacing w:line="360" w:lineRule="auto"/>
              <w:ind w:left="0" w:firstLine="0"/>
              <w:rPr>
                <w:szCs w:val="28"/>
              </w:rPr>
            </w:pPr>
            <w:r w:rsidRPr="006A46BD">
              <w:rPr>
                <w:szCs w:val="28"/>
              </w:rPr>
              <w:t>ColorCode</w:t>
            </w:r>
          </w:p>
        </w:tc>
        <w:tc>
          <w:tcPr>
            <w:tcW w:w="2410" w:type="dxa"/>
          </w:tcPr>
          <w:p w14:paraId="77D0BBD2" w14:textId="1E85060F" w:rsidR="00475DFF" w:rsidRPr="006A46BD" w:rsidRDefault="00475DFF" w:rsidP="008960B7">
            <w:pPr>
              <w:spacing w:line="360" w:lineRule="auto"/>
              <w:ind w:left="0" w:firstLine="0"/>
              <w:rPr>
                <w:szCs w:val="28"/>
              </w:rPr>
            </w:pPr>
            <w:r w:rsidRPr="006A46BD">
              <w:rPr>
                <w:szCs w:val="28"/>
              </w:rPr>
              <w:t>Nvarchar(max)</w:t>
            </w:r>
          </w:p>
        </w:tc>
        <w:tc>
          <w:tcPr>
            <w:tcW w:w="4104" w:type="dxa"/>
          </w:tcPr>
          <w:p w14:paraId="1DC24FD1" w14:textId="3B33E20E" w:rsidR="00475DFF" w:rsidRPr="006A46BD" w:rsidRDefault="00475DFF" w:rsidP="008960B7">
            <w:pPr>
              <w:keepNext/>
              <w:spacing w:line="360" w:lineRule="auto"/>
              <w:ind w:left="0" w:firstLine="0"/>
              <w:rPr>
                <w:szCs w:val="28"/>
              </w:rPr>
            </w:pPr>
            <w:r w:rsidRPr="006A46BD">
              <w:rPr>
                <w:szCs w:val="28"/>
              </w:rPr>
              <w:t>Mã màu của cảm xúc</w:t>
            </w:r>
          </w:p>
        </w:tc>
      </w:tr>
    </w:tbl>
    <w:p w14:paraId="5F79458A" w14:textId="365D2D57" w:rsidR="00C87AC0" w:rsidRPr="006A46BD" w:rsidRDefault="00C87AC0" w:rsidP="008960B7">
      <w:pPr>
        <w:pStyle w:val="Caption"/>
        <w:spacing w:line="360" w:lineRule="auto"/>
        <w:rPr>
          <w:szCs w:val="28"/>
        </w:rPr>
      </w:pPr>
      <w:bookmarkStart w:id="236" w:name="_Toc167628579"/>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16</w:t>
      </w:r>
      <w:r w:rsidRPr="006A46BD">
        <w:rPr>
          <w:szCs w:val="28"/>
        </w:rPr>
        <w:fldChar w:fldCharType="end"/>
      </w:r>
      <w:r w:rsidRPr="006A46BD">
        <w:rPr>
          <w:szCs w:val="28"/>
        </w:rPr>
        <w:t xml:space="preserve"> Bảng mô tả chi tiết bảng Reaction</w:t>
      </w:r>
      <w:bookmarkEnd w:id="236"/>
    </w:p>
    <w:p w14:paraId="73971952" w14:textId="0457C97D" w:rsidR="001D3AD9" w:rsidRPr="006A46BD" w:rsidRDefault="001D3AD9" w:rsidP="008960B7">
      <w:pPr>
        <w:pStyle w:val="ListParagraph"/>
        <w:numPr>
          <w:ilvl w:val="0"/>
          <w:numId w:val="151"/>
        </w:numPr>
        <w:spacing w:line="360" w:lineRule="auto"/>
        <w:rPr>
          <w:szCs w:val="28"/>
        </w:rPr>
      </w:pPr>
      <w:r w:rsidRPr="006A46BD">
        <w:rPr>
          <w:szCs w:val="28"/>
        </w:rPr>
        <w:t>Bảng RefreshToken:</w:t>
      </w:r>
    </w:p>
    <w:tbl>
      <w:tblPr>
        <w:tblStyle w:val="TableGrid0"/>
        <w:tblW w:w="0" w:type="auto"/>
        <w:tblInd w:w="10" w:type="dxa"/>
        <w:tblLook w:val="04A0" w:firstRow="1" w:lastRow="0" w:firstColumn="1" w:lastColumn="0" w:noHBand="0" w:noVBand="1"/>
      </w:tblPr>
      <w:tblGrid>
        <w:gridCol w:w="2253"/>
        <w:gridCol w:w="2410"/>
        <w:gridCol w:w="4104"/>
      </w:tblGrid>
      <w:tr w:rsidR="008C4651" w:rsidRPr="006A46BD" w14:paraId="144149FC" w14:textId="77777777" w:rsidTr="008C4651">
        <w:tc>
          <w:tcPr>
            <w:tcW w:w="2253" w:type="dxa"/>
          </w:tcPr>
          <w:p w14:paraId="71B84274" w14:textId="478CF2F9" w:rsidR="008C4651" w:rsidRPr="006A46BD" w:rsidRDefault="008C4651" w:rsidP="008960B7">
            <w:pPr>
              <w:spacing w:line="360" w:lineRule="auto"/>
              <w:ind w:left="0" w:firstLine="0"/>
              <w:jc w:val="center"/>
              <w:rPr>
                <w:b/>
                <w:bCs/>
                <w:szCs w:val="28"/>
              </w:rPr>
            </w:pPr>
            <w:r w:rsidRPr="006A46BD">
              <w:rPr>
                <w:b/>
                <w:bCs/>
                <w:szCs w:val="28"/>
              </w:rPr>
              <w:t>Tên trường</w:t>
            </w:r>
          </w:p>
        </w:tc>
        <w:tc>
          <w:tcPr>
            <w:tcW w:w="2410" w:type="dxa"/>
          </w:tcPr>
          <w:p w14:paraId="44DA4650" w14:textId="01149869" w:rsidR="008C4651" w:rsidRPr="006A46BD" w:rsidRDefault="008C4651" w:rsidP="008960B7">
            <w:pPr>
              <w:spacing w:line="360" w:lineRule="auto"/>
              <w:ind w:left="0" w:firstLine="0"/>
              <w:jc w:val="center"/>
              <w:rPr>
                <w:b/>
                <w:bCs/>
                <w:szCs w:val="28"/>
              </w:rPr>
            </w:pPr>
            <w:r w:rsidRPr="006A46BD">
              <w:rPr>
                <w:b/>
                <w:bCs/>
                <w:szCs w:val="28"/>
              </w:rPr>
              <w:t>Kiểu dữ liệu</w:t>
            </w:r>
          </w:p>
        </w:tc>
        <w:tc>
          <w:tcPr>
            <w:tcW w:w="4104" w:type="dxa"/>
          </w:tcPr>
          <w:p w14:paraId="04C853BE" w14:textId="3A5158EF" w:rsidR="008C4651" w:rsidRPr="006A46BD" w:rsidRDefault="008C4651" w:rsidP="008960B7">
            <w:pPr>
              <w:spacing w:line="360" w:lineRule="auto"/>
              <w:ind w:left="0" w:firstLine="0"/>
              <w:jc w:val="center"/>
              <w:rPr>
                <w:b/>
                <w:bCs/>
                <w:szCs w:val="28"/>
              </w:rPr>
            </w:pPr>
            <w:r w:rsidRPr="006A46BD">
              <w:rPr>
                <w:b/>
                <w:bCs/>
                <w:szCs w:val="28"/>
              </w:rPr>
              <w:t>Mô tả</w:t>
            </w:r>
          </w:p>
        </w:tc>
      </w:tr>
      <w:tr w:rsidR="008C4651" w:rsidRPr="006A46BD" w14:paraId="58772256" w14:textId="77777777" w:rsidTr="008C4651">
        <w:tc>
          <w:tcPr>
            <w:tcW w:w="2253" w:type="dxa"/>
          </w:tcPr>
          <w:p w14:paraId="27C01799" w14:textId="1B34715D" w:rsidR="008C4651" w:rsidRPr="006A46BD" w:rsidRDefault="008C4651" w:rsidP="008960B7">
            <w:pPr>
              <w:spacing w:line="360" w:lineRule="auto"/>
              <w:ind w:left="0" w:firstLine="0"/>
              <w:rPr>
                <w:szCs w:val="28"/>
              </w:rPr>
            </w:pPr>
            <w:r w:rsidRPr="006A46BD">
              <w:rPr>
                <w:szCs w:val="28"/>
              </w:rPr>
              <w:lastRenderedPageBreak/>
              <w:t>Id</w:t>
            </w:r>
          </w:p>
        </w:tc>
        <w:tc>
          <w:tcPr>
            <w:tcW w:w="2410" w:type="dxa"/>
          </w:tcPr>
          <w:p w14:paraId="0F561443" w14:textId="1B178829" w:rsidR="008C4651" w:rsidRPr="006A46BD" w:rsidRDefault="008C4651" w:rsidP="008960B7">
            <w:pPr>
              <w:spacing w:line="360" w:lineRule="auto"/>
              <w:ind w:left="0" w:firstLine="0"/>
              <w:rPr>
                <w:szCs w:val="28"/>
              </w:rPr>
            </w:pPr>
            <w:r w:rsidRPr="006A46BD">
              <w:rPr>
                <w:szCs w:val="28"/>
              </w:rPr>
              <w:t>Uniqueidentifier</w:t>
            </w:r>
          </w:p>
        </w:tc>
        <w:tc>
          <w:tcPr>
            <w:tcW w:w="4104" w:type="dxa"/>
          </w:tcPr>
          <w:p w14:paraId="74541359" w14:textId="4466358C" w:rsidR="008C4651" w:rsidRPr="006A46BD" w:rsidRDefault="008C4651" w:rsidP="008960B7">
            <w:pPr>
              <w:spacing w:line="360" w:lineRule="auto"/>
              <w:ind w:left="0" w:firstLine="0"/>
              <w:rPr>
                <w:szCs w:val="28"/>
              </w:rPr>
            </w:pPr>
            <w:r w:rsidRPr="006A46BD">
              <w:rPr>
                <w:szCs w:val="28"/>
              </w:rPr>
              <w:t>Id refresh token</w:t>
            </w:r>
          </w:p>
        </w:tc>
      </w:tr>
      <w:tr w:rsidR="008C4651" w:rsidRPr="006A46BD" w14:paraId="3B040758" w14:textId="77777777" w:rsidTr="008C4651">
        <w:tc>
          <w:tcPr>
            <w:tcW w:w="2253" w:type="dxa"/>
          </w:tcPr>
          <w:p w14:paraId="6D6D1162" w14:textId="6F1703F2" w:rsidR="008C4651" w:rsidRPr="006A46BD" w:rsidRDefault="008C4651" w:rsidP="008960B7">
            <w:pPr>
              <w:spacing w:line="360" w:lineRule="auto"/>
              <w:ind w:left="0" w:firstLine="0"/>
              <w:rPr>
                <w:szCs w:val="28"/>
              </w:rPr>
            </w:pPr>
            <w:r w:rsidRPr="006A46BD">
              <w:rPr>
                <w:szCs w:val="28"/>
              </w:rPr>
              <w:t>UserId</w:t>
            </w:r>
          </w:p>
        </w:tc>
        <w:tc>
          <w:tcPr>
            <w:tcW w:w="2410" w:type="dxa"/>
          </w:tcPr>
          <w:p w14:paraId="0C40DC22" w14:textId="568B2D4B" w:rsidR="008C4651" w:rsidRPr="006A46BD" w:rsidRDefault="008C4651" w:rsidP="008960B7">
            <w:pPr>
              <w:spacing w:line="360" w:lineRule="auto"/>
              <w:ind w:left="0" w:firstLine="0"/>
              <w:rPr>
                <w:szCs w:val="28"/>
              </w:rPr>
            </w:pPr>
            <w:r w:rsidRPr="006A46BD">
              <w:rPr>
                <w:szCs w:val="28"/>
              </w:rPr>
              <w:t>Nvarchar(450)</w:t>
            </w:r>
          </w:p>
        </w:tc>
        <w:tc>
          <w:tcPr>
            <w:tcW w:w="4104" w:type="dxa"/>
          </w:tcPr>
          <w:p w14:paraId="2F49BDD3" w14:textId="33EF28D5" w:rsidR="008C4651" w:rsidRPr="006A46BD" w:rsidRDefault="008C4651" w:rsidP="008960B7">
            <w:pPr>
              <w:spacing w:line="360" w:lineRule="auto"/>
              <w:ind w:left="0" w:firstLine="0"/>
              <w:rPr>
                <w:szCs w:val="28"/>
              </w:rPr>
            </w:pPr>
            <w:r w:rsidRPr="006A46BD">
              <w:rPr>
                <w:szCs w:val="28"/>
              </w:rPr>
              <w:t>Id người dùng</w:t>
            </w:r>
          </w:p>
        </w:tc>
      </w:tr>
      <w:tr w:rsidR="008C4651" w:rsidRPr="006A46BD" w14:paraId="2DA7BCC9" w14:textId="77777777" w:rsidTr="008C4651">
        <w:tc>
          <w:tcPr>
            <w:tcW w:w="2253" w:type="dxa"/>
          </w:tcPr>
          <w:p w14:paraId="249A7D95" w14:textId="7C492A1D" w:rsidR="008C4651" w:rsidRPr="006A46BD" w:rsidRDefault="008C4651" w:rsidP="008960B7">
            <w:pPr>
              <w:spacing w:line="360" w:lineRule="auto"/>
              <w:ind w:left="0" w:firstLine="0"/>
              <w:rPr>
                <w:szCs w:val="28"/>
              </w:rPr>
            </w:pPr>
            <w:r w:rsidRPr="006A46BD">
              <w:rPr>
                <w:szCs w:val="28"/>
              </w:rPr>
              <w:t>Token</w:t>
            </w:r>
          </w:p>
        </w:tc>
        <w:tc>
          <w:tcPr>
            <w:tcW w:w="2410" w:type="dxa"/>
          </w:tcPr>
          <w:p w14:paraId="55D082F6" w14:textId="7358082E" w:rsidR="008C4651" w:rsidRPr="006A46BD" w:rsidRDefault="008C4651" w:rsidP="008960B7">
            <w:pPr>
              <w:spacing w:line="360" w:lineRule="auto"/>
              <w:ind w:left="0" w:firstLine="0"/>
              <w:rPr>
                <w:szCs w:val="28"/>
              </w:rPr>
            </w:pPr>
            <w:r w:rsidRPr="006A46BD">
              <w:rPr>
                <w:szCs w:val="28"/>
              </w:rPr>
              <w:t>Nvarchar(100)</w:t>
            </w:r>
          </w:p>
        </w:tc>
        <w:tc>
          <w:tcPr>
            <w:tcW w:w="4104" w:type="dxa"/>
          </w:tcPr>
          <w:p w14:paraId="3B3CFC4C" w14:textId="2EA7F8A3" w:rsidR="008C4651" w:rsidRPr="006A46BD" w:rsidRDefault="008C4651" w:rsidP="008960B7">
            <w:pPr>
              <w:spacing w:line="360" w:lineRule="auto"/>
              <w:ind w:left="0" w:firstLine="0"/>
              <w:rPr>
                <w:szCs w:val="28"/>
              </w:rPr>
            </w:pPr>
            <w:r w:rsidRPr="006A46BD">
              <w:rPr>
                <w:szCs w:val="28"/>
              </w:rPr>
              <w:t>Refresh token</w:t>
            </w:r>
          </w:p>
        </w:tc>
      </w:tr>
      <w:tr w:rsidR="008C4651" w:rsidRPr="006A46BD" w14:paraId="380EDD3A" w14:textId="77777777" w:rsidTr="008C4651">
        <w:tc>
          <w:tcPr>
            <w:tcW w:w="2253" w:type="dxa"/>
          </w:tcPr>
          <w:p w14:paraId="1702484F" w14:textId="2BD2C7A9" w:rsidR="008C4651" w:rsidRPr="006A46BD" w:rsidRDefault="008C4651" w:rsidP="008960B7">
            <w:pPr>
              <w:spacing w:line="360" w:lineRule="auto"/>
              <w:ind w:left="0" w:firstLine="0"/>
              <w:rPr>
                <w:szCs w:val="28"/>
              </w:rPr>
            </w:pPr>
            <w:r w:rsidRPr="006A46BD">
              <w:rPr>
                <w:szCs w:val="28"/>
              </w:rPr>
              <w:t>JwtId</w:t>
            </w:r>
          </w:p>
        </w:tc>
        <w:tc>
          <w:tcPr>
            <w:tcW w:w="2410" w:type="dxa"/>
          </w:tcPr>
          <w:p w14:paraId="4D9CB7A5" w14:textId="67DE68C8" w:rsidR="008C4651" w:rsidRPr="006A46BD" w:rsidRDefault="008C4651" w:rsidP="008960B7">
            <w:pPr>
              <w:spacing w:line="360" w:lineRule="auto"/>
              <w:ind w:left="0" w:firstLine="0"/>
              <w:rPr>
                <w:szCs w:val="28"/>
              </w:rPr>
            </w:pPr>
            <w:r w:rsidRPr="006A46BD">
              <w:rPr>
                <w:szCs w:val="28"/>
              </w:rPr>
              <w:t>Nvarchar(100)</w:t>
            </w:r>
          </w:p>
        </w:tc>
        <w:tc>
          <w:tcPr>
            <w:tcW w:w="4104" w:type="dxa"/>
          </w:tcPr>
          <w:p w14:paraId="103E1095" w14:textId="5A683460" w:rsidR="008C4651" w:rsidRPr="006A46BD" w:rsidRDefault="008C4651" w:rsidP="008960B7">
            <w:pPr>
              <w:spacing w:line="360" w:lineRule="auto"/>
              <w:ind w:left="0" w:firstLine="0"/>
              <w:rPr>
                <w:szCs w:val="28"/>
              </w:rPr>
            </w:pPr>
            <w:r w:rsidRPr="006A46BD">
              <w:rPr>
                <w:szCs w:val="28"/>
              </w:rPr>
              <w:t>Token</w:t>
            </w:r>
          </w:p>
        </w:tc>
      </w:tr>
      <w:tr w:rsidR="008C4651" w:rsidRPr="006A46BD" w14:paraId="1730C9EB" w14:textId="77777777" w:rsidTr="008C4651">
        <w:tc>
          <w:tcPr>
            <w:tcW w:w="2253" w:type="dxa"/>
          </w:tcPr>
          <w:p w14:paraId="2D49BD48" w14:textId="4C2DE7B4" w:rsidR="008C4651" w:rsidRPr="006A46BD" w:rsidRDefault="008C4651" w:rsidP="008960B7">
            <w:pPr>
              <w:spacing w:line="360" w:lineRule="auto"/>
              <w:ind w:left="0" w:firstLine="0"/>
              <w:rPr>
                <w:szCs w:val="28"/>
              </w:rPr>
            </w:pPr>
            <w:r w:rsidRPr="006A46BD">
              <w:rPr>
                <w:szCs w:val="28"/>
              </w:rPr>
              <w:t>IsUsed</w:t>
            </w:r>
          </w:p>
        </w:tc>
        <w:tc>
          <w:tcPr>
            <w:tcW w:w="2410" w:type="dxa"/>
          </w:tcPr>
          <w:p w14:paraId="00EF4A61" w14:textId="12874600" w:rsidR="008C4651" w:rsidRPr="006A46BD" w:rsidRDefault="008C4651" w:rsidP="008960B7">
            <w:pPr>
              <w:spacing w:line="360" w:lineRule="auto"/>
              <w:ind w:left="0" w:firstLine="0"/>
              <w:rPr>
                <w:szCs w:val="28"/>
              </w:rPr>
            </w:pPr>
            <w:r w:rsidRPr="006A46BD">
              <w:rPr>
                <w:szCs w:val="28"/>
              </w:rPr>
              <w:t>Bit</w:t>
            </w:r>
          </w:p>
        </w:tc>
        <w:tc>
          <w:tcPr>
            <w:tcW w:w="4104" w:type="dxa"/>
          </w:tcPr>
          <w:p w14:paraId="770508D5" w14:textId="1B19DF52" w:rsidR="008C4651" w:rsidRPr="006A46BD" w:rsidRDefault="008C4651" w:rsidP="008960B7">
            <w:pPr>
              <w:spacing w:line="360" w:lineRule="auto"/>
              <w:ind w:left="0" w:firstLine="0"/>
              <w:rPr>
                <w:szCs w:val="28"/>
              </w:rPr>
            </w:pPr>
            <w:r w:rsidRPr="006A46BD">
              <w:rPr>
                <w:szCs w:val="28"/>
              </w:rPr>
              <w:t>Đã sử dụng</w:t>
            </w:r>
          </w:p>
        </w:tc>
      </w:tr>
      <w:tr w:rsidR="008C4651" w:rsidRPr="006A46BD" w14:paraId="0E4DB6F9" w14:textId="77777777" w:rsidTr="008C4651">
        <w:tc>
          <w:tcPr>
            <w:tcW w:w="2253" w:type="dxa"/>
          </w:tcPr>
          <w:p w14:paraId="45BF0906" w14:textId="4F473132" w:rsidR="008C4651" w:rsidRPr="006A46BD" w:rsidRDefault="008C4651" w:rsidP="008960B7">
            <w:pPr>
              <w:spacing w:line="360" w:lineRule="auto"/>
              <w:ind w:left="0" w:firstLine="0"/>
              <w:rPr>
                <w:szCs w:val="28"/>
              </w:rPr>
            </w:pPr>
            <w:r w:rsidRPr="006A46BD">
              <w:rPr>
                <w:szCs w:val="28"/>
              </w:rPr>
              <w:t>IsRevoked</w:t>
            </w:r>
          </w:p>
        </w:tc>
        <w:tc>
          <w:tcPr>
            <w:tcW w:w="2410" w:type="dxa"/>
          </w:tcPr>
          <w:p w14:paraId="4CC9FE0D" w14:textId="1FBA58DA" w:rsidR="008C4651" w:rsidRPr="006A46BD" w:rsidRDefault="008C4651" w:rsidP="008960B7">
            <w:pPr>
              <w:spacing w:line="360" w:lineRule="auto"/>
              <w:ind w:left="0" w:firstLine="0"/>
              <w:rPr>
                <w:szCs w:val="28"/>
              </w:rPr>
            </w:pPr>
            <w:r w:rsidRPr="006A46BD">
              <w:rPr>
                <w:szCs w:val="28"/>
              </w:rPr>
              <w:t>Bit</w:t>
            </w:r>
          </w:p>
        </w:tc>
        <w:tc>
          <w:tcPr>
            <w:tcW w:w="4104" w:type="dxa"/>
          </w:tcPr>
          <w:p w14:paraId="7C240E83" w14:textId="7EB015D7" w:rsidR="008C4651" w:rsidRPr="006A46BD" w:rsidRDefault="008C4651" w:rsidP="008960B7">
            <w:pPr>
              <w:spacing w:line="360" w:lineRule="auto"/>
              <w:ind w:left="0" w:firstLine="0"/>
              <w:rPr>
                <w:szCs w:val="28"/>
              </w:rPr>
            </w:pPr>
            <w:r w:rsidRPr="006A46BD">
              <w:rPr>
                <w:szCs w:val="28"/>
              </w:rPr>
              <w:t>Đã thu hồi</w:t>
            </w:r>
          </w:p>
        </w:tc>
      </w:tr>
      <w:tr w:rsidR="008C4651" w:rsidRPr="006A46BD" w14:paraId="30B0C75F" w14:textId="77777777" w:rsidTr="008C4651">
        <w:tc>
          <w:tcPr>
            <w:tcW w:w="2253" w:type="dxa"/>
          </w:tcPr>
          <w:p w14:paraId="567119D7" w14:textId="3221DD81" w:rsidR="008C4651" w:rsidRPr="006A46BD" w:rsidRDefault="008C4651" w:rsidP="008960B7">
            <w:pPr>
              <w:spacing w:line="360" w:lineRule="auto"/>
              <w:ind w:left="0" w:firstLine="0"/>
              <w:rPr>
                <w:szCs w:val="28"/>
              </w:rPr>
            </w:pPr>
            <w:r w:rsidRPr="006A46BD">
              <w:rPr>
                <w:szCs w:val="28"/>
              </w:rPr>
              <w:t>ExpiredAt</w:t>
            </w:r>
          </w:p>
        </w:tc>
        <w:tc>
          <w:tcPr>
            <w:tcW w:w="2410" w:type="dxa"/>
          </w:tcPr>
          <w:p w14:paraId="4BF92D76" w14:textId="38E8E015" w:rsidR="008C4651" w:rsidRPr="006A46BD" w:rsidRDefault="008C4651" w:rsidP="008960B7">
            <w:pPr>
              <w:spacing w:line="360" w:lineRule="auto"/>
              <w:ind w:left="0" w:firstLine="0"/>
              <w:rPr>
                <w:szCs w:val="28"/>
              </w:rPr>
            </w:pPr>
            <w:r w:rsidRPr="006A46BD">
              <w:rPr>
                <w:szCs w:val="28"/>
              </w:rPr>
              <w:t>Datetime2</w:t>
            </w:r>
          </w:p>
        </w:tc>
        <w:tc>
          <w:tcPr>
            <w:tcW w:w="4104" w:type="dxa"/>
          </w:tcPr>
          <w:p w14:paraId="3151F856" w14:textId="3BDD43C5" w:rsidR="008C4651" w:rsidRPr="006A46BD" w:rsidRDefault="008C4651" w:rsidP="008960B7">
            <w:pPr>
              <w:spacing w:line="360" w:lineRule="auto"/>
              <w:ind w:left="0" w:firstLine="0"/>
              <w:rPr>
                <w:szCs w:val="28"/>
              </w:rPr>
            </w:pPr>
            <w:r w:rsidRPr="006A46BD">
              <w:rPr>
                <w:szCs w:val="28"/>
              </w:rPr>
              <w:t>Thời gian hết hạn</w:t>
            </w:r>
          </w:p>
        </w:tc>
      </w:tr>
      <w:tr w:rsidR="008C4651" w:rsidRPr="006A46BD" w14:paraId="6E93C350" w14:textId="77777777" w:rsidTr="008C4651">
        <w:tc>
          <w:tcPr>
            <w:tcW w:w="2253" w:type="dxa"/>
          </w:tcPr>
          <w:p w14:paraId="08DD4FF9" w14:textId="49331CA2" w:rsidR="008C4651" w:rsidRPr="006A46BD" w:rsidRDefault="008C4651" w:rsidP="008960B7">
            <w:pPr>
              <w:spacing w:line="360" w:lineRule="auto"/>
              <w:ind w:left="0" w:firstLine="0"/>
              <w:rPr>
                <w:szCs w:val="28"/>
              </w:rPr>
            </w:pPr>
            <w:r w:rsidRPr="006A46BD">
              <w:rPr>
                <w:szCs w:val="28"/>
              </w:rPr>
              <w:t>CreatedAt</w:t>
            </w:r>
          </w:p>
        </w:tc>
        <w:tc>
          <w:tcPr>
            <w:tcW w:w="2410" w:type="dxa"/>
          </w:tcPr>
          <w:p w14:paraId="2D51A95F" w14:textId="4377483A" w:rsidR="008C4651" w:rsidRPr="006A46BD" w:rsidRDefault="008C4651" w:rsidP="008960B7">
            <w:pPr>
              <w:spacing w:line="360" w:lineRule="auto"/>
              <w:ind w:left="0" w:firstLine="0"/>
              <w:rPr>
                <w:szCs w:val="28"/>
              </w:rPr>
            </w:pPr>
            <w:r w:rsidRPr="006A46BD">
              <w:rPr>
                <w:szCs w:val="28"/>
              </w:rPr>
              <w:t>Datetime2</w:t>
            </w:r>
          </w:p>
        </w:tc>
        <w:tc>
          <w:tcPr>
            <w:tcW w:w="4104" w:type="dxa"/>
          </w:tcPr>
          <w:p w14:paraId="30DB77E8" w14:textId="13931D5D" w:rsidR="008C4651" w:rsidRPr="006A46BD" w:rsidRDefault="008C4651" w:rsidP="008960B7">
            <w:pPr>
              <w:keepNext/>
              <w:spacing w:line="360" w:lineRule="auto"/>
              <w:ind w:left="0" w:firstLine="0"/>
              <w:rPr>
                <w:szCs w:val="28"/>
              </w:rPr>
            </w:pPr>
            <w:r w:rsidRPr="006A46BD">
              <w:rPr>
                <w:szCs w:val="28"/>
              </w:rPr>
              <w:t>Ngày tạo</w:t>
            </w:r>
          </w:p>
        </w:tc>
      </w:tr>
    </w:tbl>
    <w:p w14:paraId="1AB5582F" w14:textId="74D9D3FD" w:rsidR="00C87AC0" w:rsidRPr="006A46BD" w:rsidRDefault="00C87AC0" w:rsidP="008960B7">
      <w:pPr>
        <w:pStyle w:val="Caption"/>
        <w:spacing w:line="360" w:lineRule="auto"/>
        <w:rPr>
          <w:szCs w:val="28"/>
        </w:rPr>
      </w:pPr>
      <w:bookmarkStart w:id="237" w:name="_Toc167628580"/>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17</w:t>
      </w:r>
      <w:r w:rsidRPr="006A46BD">
        <w:rPr>
          <w:szCs w:val="28"/>
        </w:rPr>
        <w:fldChar w:fldCharType="end"/>
      </w:r>
      <w:r w:rsidRPr="006A46BD">
        <w:rPr>
          <w:szCs w:val="28"/>
        </w:rPr>
        <w:t xml:space="preserve"> Bảng mô tả chi tiết bảng RefreshToken</w:t>
      </w:r>
      <w:bookmarkEnd w:id="237"/>
    </w:p>
    <w:p w14:paraId="4F707AF0" w14:textId="43C29929" w:rsidR="001D3AD9" w:rsidRPr="006A46BD" w:rsidRDefault="001D3AD9" w:rsidP="008960B7">
      <w:pPr>
        <w:pStyle w:val="ListParagraph"/>
        <w:numPr>
          <w:ilvl w:val="0"/>
          <w:numId w:val="151"/>
        </w:numPr>
        <w:spacing w:line="360" w:lineRule="auto"/>
        <w:rPr>
          <w:szCs w:val="28"/>
        </w:rPr>
      </w:pPr>
      <w:r w:rsidRPr="006A46BD">
        <w:rPr>
          <w:szCs w:val="28"/>
        </w:rPr>
        <w:t>Bảng User:</w:t>
      </w:r>
    </w:p>
    <w:tbl>
      <w:tblPr>
        <w:tblStyle w:val="TableGrid0"/>
        <w:tblW w:w="0" w:type="auto"/>
        <w:tblInd w:w="10" w:type="dxa"/>
        <w:tblLook w:val="04A0" w:firstRow="1" w:lastRow="0" w:firstColumn="1" w:lastColumn="0" w:noHBand="0" w:noVBand="1"/>
      </w:tblPr>
      <w:tblGrid>
        <w:gridCol w:w="2253"/>
        <w:gridCol w:w="2410"/>
        <w:gridCol w:w="4104"/>
      </w:tblGrid>
      <w:tr w:rsidR="008825F6" w:rsidRPr="006A46BD" w14:paraId="6203B0EA" w14:textId="77777777" w:rsidTr="008825F6">
        <w:tc>
          <w:tcPr>
            <w:tcW w:w="2253" w:type="dxa"/>
          </w:tcPr>
          <w:p w14:paraId="647C2137" w14:textId="7C004A1A" w:rsidR="008825F6" w:rsidRPr="006A46BD" w:rsidRDefault="008825F6" w:rsidP="008960B7">
            <w:pPr>
              <w:spacing w:line="360" w:lineRule="auto"/>
              <w:ind w:left="0" w:firstLine="0"/>
              <w:jc w:val="center"/>
              <w:rPr>
                <w:b/>
                <w:bCs/>
                <w:szCs w:val="28"/>
              </w:rPr>
            </w:pPr>
            <w:r w:rsidRPr="006A46BD">
              <w:rPr>
                <w:b/>
                <w:bCs/>
                <w:szCs w:val="28"/>
              </w:rPr>
              <w:t>Tên trường</w:t>
            </w:r>
          </w:p>
        </w:tc>
        <w:tc>
          <w:tcPr>
            <w:tcW w:w="2410" w:type="dxa"/>
          </w:tcPr>
          <w:p w14:paraId="091316C5" w14:textId="45C7E147" w:rsidR="008825F6" w:rsidRPr="006A46BD" w:rsidRDefault="008825F6" w:rsidP="008960B7">
            <w:pPr>
              <w:spacing w:line="360" w:lineRule="auto"/>
              <w:ind w:left="0" w:firstLine="0"/>
              <w:jc w:val="center"/>
              <w:rPr>
                <w:b/>
                <w:bCs/>
                <w:szCs w:val="28"/>
              </w:rPr>
            </w:pPr>
            <w:r w:rsidRPr="006A46BD">
              <w:rPr>
                <w:b/>
                <w:bCs/>
                <w:szCs w:val="28"/>
              </w:rPr>
              <w:t>Kiểu dữ liệu</w:t>
            </w:r>
          </w:p>
        </w:tc>
        <w:tc>
          <w:tcPr>
            <w:tcW w:w="4104" w:type="dxa"/>
          </w:tcPr>
          <w:p w14:paraId="3C5D4A99" w14:textId="7017CBDB" w:rsidR="008825F6" w:rsidRPr="006A46BD" w:rsidRDefault="008825F6" w:rsidP="008960B7">
            <w:pPr>
              <w:spacing w:line="360" w:lineRule="auto"/>
              <w:ind w:left="0" w:firstLine="0"/>
              <w:jc w:val="center"/>
              <w:rPr>
                <w:b/>
                <w:bCs/>
                <w:szCs w:val="28"/>
              </w:rPr>
            </w:pPr>
            <w:r w:rsidRPr="006A46BD">
              <w:rPr>
                <w:b/>
                <w:bCs/>
                <w:szCs w:val="28"/>
              </w:rPr>
              <w:t>Mô tả</w:t>
            </w:r>
          </w:p>
        </w:tc>
      </w:tr>
      <w:tr w:rsidR="008825F6" w:rsidRPr="006A46BD" w14:paraId="38D034C5" w14:textId="77777777" w:rsidTr="008825F6">
        <w:tc>
          <w:tcPr>
            <w:tcW w:w="2253" w:type="dxa"/>
          </w:tcPr>
          <w:p w14:paraId="42A6D8F9" w14:textId="2CCA66D0" w:rsidR="008825F6" w:rsidRPr="006A46BD" w:rsidRDefault="008825F6" w:rsidP="008960B7">
            <w:pPr>
              <w:spacing w:line="360" w:lineRule="auto"/>
              <w:ind w:left="0" w:firstLine="0"/>
              <w:rPr>
                <w:szCs w:val="28"/>
              </w:rPr>
            </w:pPr>
            <w:r w:rsidRPr="006A46BD">
              <w:rPr>
                <w:szCs w:val="28"/>
              </w:rPr>
              <w:t>Id</w:t>
            </w:r>
          </w:p>
        </w:tc>
        <w:tc>
          <w:tcPr>
            <w:tcW w:w="2410" w:type="dxa"/>
          </w:tcPr>
          <w:p w14:paraId="15DEABBD" w14:textId="17EDDF0A" w:rsidR="008825F6" w:rsidRPr="006A46BD" w:rsidRDefault="008825F6" w:rsidP="008960B7">
            <w:pPr>
              <w:spacing w:line="360" w:lineRule="auto"/>
              <w:ind w:left="0" w:firstLine="0"/>
              <w:rPr>
                <w:szCs w:val="28"/>
              </w:rPr>
            </w:pPr>
            <w:r w:rsidRPr="006A46BD">
              <w:rPr>
                <w:szCs w:val="28"/>
              </w:rPr>
              <w:t>Nvarchar(450)</w:t>
            </w:r>
          </w:p>
        </w:tc>
        <w:tc>
          <w:tcPr>
            <w:tcW w:w="4104" w:type="dxa"/>
          </w:tcPr>
          <w:p w14:paraId="1A6F3EFD" w14:textId="7638C3BA" w:rsidR="008825F6" w:rsidRPr="006A46BD" w:rsidRDefault="008825F6" w:rsidP="008960B7">
            <w:pPr>
              <w:spacing w:line="360" w:lineRule="auto"/>
              <w:ind w:left="0" w:firstLine="0"/>
              <w:rPr>
                <w:szCs w:val="28"/>
              </w:rPr>
            </w:pPr>
            <w:r w:rsidRPr="006A46BD">
              <w:rPr>
                <w:szCs w:val="28"/>
              </w:rPr>
              <w:t>Id người dùng</w:t>
            </w:r>
          </w:p>
        </w:tc>
      </w:tr>
      <w:tr w:rsidR="008825F6" w:rsidRPr="006A46BD" w14:paraId="28213521" w14:textId="77777777" w:rsidTr="008825F6">
        <w:tc>
          <w:tcPr>
            <w:tcW w:w="2253" w:type="dxa"/>
          </w:tcPr>
          <w:p w14:paraId="268540A3" w14:textId="71CAF399" w:rsidR="008825F6" w:rsidRPr="006A46BD" w:rsidRDefault="008825F6" w:rsidP="008960B7">
            <w:pPr>
              <w:spacing w:line="360" w:lineRule="auto"/>
              <w:ind w:left="0" w:firstLine="0"/>
              <w:rPr>
                <w:szCs w:val="28"/>
              </w:rPr>
            </w:pPr>
            <w:r w:rsidRPr="006A46BD">
              <w:rPr>
                <w:szCs w:val="28"/>
              </w:rPr>
              <w:t>FirstName</w:t>
            </w:r>
          </w:p>
        </w:tc>
        <w:tc>
          <w:tcPr>
            <w:tcW w:w="2410" w:type="dxa"/>
          </w:tcPr>
          <w:p w14:paraId="610D633D" w14:textId="6751EF30" w:rsidR="008825F6" w:rsidRPr="006A46BD" w:rsidRDefault="008825F6" w:rsidP="008960B7">
            <w:pPr>
              <w:spacing w:line="360" w:lineRule="auto"/>
              <w:ind w:left="0" w:firstLine="0"/>
              <w:rPr>
                <w:szCs w:val="28"/>
              </w:rPr>
            </w:pPr>
            <w:r w:rsidRPr="006A46BD">
              <w:rPr>
                <w:szCs w:val="28"/>
              </w:rPr>
              <w:t>Nvarchar(50)</w:t>
            </w:r>
          </w:p>
        </w:tc>
        <w:tc>
          <w:tcPr>
            <w:tcW w:w="4104" w:type="dxa"/>
          </w:tcPr>
          <w:p w14:paraId="59A4F393" w14:textId="2D6322BE" w:rsidR="008825F6" w:rsidRPr="006A46BD" w:rsidRDefault="008825F6" w:rsidP="008960B7">
            <w:pPr>
              <w:spacing w:line="360" w:lineRule="auto"/>
              <w:ind w:left="0" w:firstLine="0"/>
              <w:rPr>
                <w:szCs w:val="28"/>
              </w:rPr>
            </w:pPr>
            <w:r w:rsidRPr="006A46BD">
              <w:rPr>
                <w:szCs w:val="28"/>
              </w:rPr>
              <w:t>Họ</w:t>
            </w:r>
          </w:p>
        </w:tc>
      </w:tr>
      <w:tr w:rsidR="008825F6" w:rsidRPr="006A46BD" w14:paraId="2567CEC9" w14:textId="77777777" w:rsidTr="008825F6">
        <w:tc>
          <w:tcPr>
            <w:tcW w:w="2253" w:type="dxa"/>
          </w:tcPr>
          <w:p w14:paraId="1D000DF4" w14:textId="7953D611" w:rsidR="008825F6" w:rsidRPr="006A46BD" w:rsidRDefault="008825F6" w:rsidP="008960B7">
            <w:pPr>
              <w:spacing w:line="360" w:lineRule="auto"/>
              <w:ind w:left="0" w:firstLine="0"/>
              <w:rPr>
                <w:szCs w:val="28"/>
              </w:rPr>
            </w:pPr>
            <w:r w:rsidRPr="006A46BD">
              <w:rPr>
                <w:szCs w:val="28"/>
              </w:rPr>
              <w:t>LastName</w:t>
            </w:r>
          </w:p>
        </w:tc>
        <w:tc>
          <w:tcPr>
            <w:tcW w:w="2410" w:type="dxa"/>
          </w:tcPr>
          <w:p w14:paraId="262410C0" w14:textId="537461EE" w:rsidR="008825F6" w:rsidRPr="006A46BD" w:rsidRDefault="008825F6" w:rsidP="008960B7">
            <w:pPr>
              <w:spacing w:line="360" w:lineRule="auto"/>
              <w:ind w:left="0" w:firstLine="0"/>
              <w:rPr>
                <w:szCs w:val="28"/>
              </w:rPr>
            </w:pPr>
            <w:r w:rsidRPr="006A46BD">
              <w:rPr>
                <w:szCs w:val="28"/>
              </w:rPr>
              <w:t>Nvarchar(50)</w:t>
            </w:r>
          </w:p>
        </w:tc>
        <w:tc>
          <w:tcPr>
            <w:tcW w:w="4104" w:type="dxa"/>
          </w:tcPr>
          <w:p w14:paraId="50A357B0" w14:textId="54F753E0" w:rsidR="008825F6" w:rsidRPr="006A46BD" w:rsidRDefault="008825F6" w:rsidP="008960B7">
            <w:pPr>
              <w:spacing w:line="360" w:lineRule="auto"/>
              <w:ind w:left="0" w:firstLine="0"/>
              <w:rPr>
                <w:szCs w:val="28"/>
              </w:rPr>
            </w:pPr>
            <w:r w:rsidRPr="006A46BD">
              <w:rPr>
                <w:szCs w:val="28"/>
              </w:rPr>
              <w:t>Tên</w:t>
            </w:r>
          </w:p>
        </w:tc>
      </w:tr>
      <w:tr w:rsidR="008825F6" w:rsidRPr="006A46BD" w14:paraId="02D1C8A6" w14:textId="77777777" w:rsidTr="008825F6">
        <w:tc>
          <w:tcPr>
            <w:tcW w:w="2253" w:type="dxa"/>
          </w:tcPr>
          <w:p w14:paraId="1A74B250" w14:textId="2D42B963" w:rsidR="008825F6" w:rsidRPr="006A46BD" w:rsidRDefault="008825F6" w:rsidP="008960B7">
            <w:pPr>
              <w:spacing w:line="360" w:lineRule="auto"/>
              <w:ind w:left="0" w:firstLine="0"/>
              <w:rPr>
                <w:szCs w:val="28"/>
              </w:rPr>
            </w:pPr>
            <w:r w:rsidRPr="006A46BD">
              <w:rPr>
                <w:szCs w:val="28"/>
              </w:rPr>
              <w:t>Address</w:t>
            </w:r>
          </w:p>
        </w:tc>
        <w:tc>
          <w:tcPr>
            <w:tcW w:w="2410" w:type="dxa"/>
          </w:tcPr>
          <w:p w14:paraId="09E970DF" w14:textId="24773AA9" w:rsidR="008825F6" w:rsidRPr="006A46BD" w:rsidRDefault="008825F6" w:rsidP="008960B7">
            <w:pPr>
              <w:spacing w:line="360" w:lineRule="auto"/>
              <w:ind w:left="0" w:firstLine="0"/>
              <w:rPr>
                <w:szCs w:val="28"/>
              </w:rPr>
            </w:pPr>
            <w:r w:rsidRPr="006A46BD">
              <w:rPr>
                <w:szCs w:val="28"/>
              </w:rPr>
              <w:t>Nvarchar(max)</w:t>
            </w:r>
          </w:p>
        </w:tc>
        <w:tc>
          <w:tcPr>
            <w:tcW w:w="4104" w:type="dxa"/>
          </w:tcPr>
          <w:p w14:paraId="5B9BCB44" w14:textId="55088E6E" w:rsidR="008825F6" w:rsidRPr="006A46BD" w:rsidRDefault="008825F6" w:rsidP="008960B7">
            <w:pPr>
              <w:spacing w:line="360" w:lineRule="auto"/>
              <w:ind w:left="0" w:firstLine="0"/>
              <w:rPr>
                <w:szCs w:val="28"/>
              </w:rPr>
            </w:pPr>
            <w:r w:rsidRPr="006A46BD">
              <w:rPr>
                <w:szCs w:val="28"/>
              </w:rPr>
              <w:t>Địa chỉ</w:t>
            </w:r>
          </w:p>
        </w:tc>
      </w:tr>
      <w:tr w:rsidR="008825F6" w:rsidRPr="006A46BD" w14:paraId="0879260D" w14:textId="77777777" w:rsidTr="008825F6">
        <w:tc>
          <w:tcPr>
            <w:tcW w:w="2253" w:type="dxa"/>
          </w:tcPr>
          <w:p w14:paraId="450B2CB8" w14:textId="3BE50CFE" w:rsidR="008825F6" w:rsidRPr="006A46BD" w:rsidRDefault="008825F6" w:rsidP="008960B7">
            <w:pPr>
              <w:spacing w:line="360" w:lineRule="auto"/>
              <w:ind w:left="0" w:firstLine="0"/>
              <w:rPr>
                <w:szCs w:val="28"/>
              </w:rPr>
            </w:pPr>
            <w:r w:rsidRPr="006A46BD">
              <w:rPr>
                <w:szCs w:val="28"/>
              </w:rPr>
              <w:t>Gender</w:t>
            </w:r>
          </w:p>
        </w:tc>
        <w:tc>
          <w:tcPr>
            <w:tcW w:w="2410" w:type="dxa"/>
          </w:tcPr>
          <w:p w14:paraId="58BF7353" w14:textId="47F36F5F" w:rsidR="008825F6" w:rsidRPr="006A46BD" w:rsidRDefault="008825F6" w:rsidP="008960B7">
            <w:pPr>
              <w:spacing w:line="360" w:lineRule="auto"/>
              <w:ind w:left="0" w:firstLine="0"/>
              <w:rPr>
                <w:szCs w:val="28"/>
              </w:rPr>
            </w:pPr>
            <w:r w:rsidRPr="006A46BD">
              <w:rPr>
                <w:szCs w:val="28"/>
              </w:rPr>
              <w:t>Int</w:t>
            </w:r>
          </w:p>
        </w:tc>
        <w:tc>
          <w:tcPr>
            <w:tcW w:w="4104" w:type="dxa"/>
          </w:tcPr>
          <w:p w14:paraId="43B817E3" w14:textId="4DC0BEF5" w:rsidR="008825F6" w:rsidRPr="006A46BD" w:rsidRDefault="008825F6" w:rsidP="008960B7">
            <w:pPr>
              <w:spacing w:line="360" w:lineRule="auto"/>
              <w:ind w:left="0" w:firstLine="0"/>
              <w:rPr>
                <w:szCs w:val="28"/>
              </w:rPr>
            </w:pPr>
            <w:r w:rsidRPr="006A46BD">
              <w:rPr>
                <w:szCs w:val="28"/>
              </w:rPr>
              <w:t>Id giới tính</w:t>
            </w:r>
          </w:p>
        </w:tc>
      </w:tr>
      <w:tr w:rsidR="008825F6" w:rsidRPr="006A46BD" w14:paraId="4AA2438C" w14:textId="77777777" w:rsidTr="008825F6">
        <w:tc>
          <w:tcPr>
            <w:tcW w:w="2253" w:type="dxa"/>
          </w:tcPr>
          <w:p w14:paraId="2AB5783F" w14:textId="5EE38DFF" w:rsidR="008825F6" w:rsidRPr="006A46BD" w:rsidRDefault="008825F6" w:rsidP="008960B7">
            <w:pPr>
              <w:spacing w:line="360" w:lineRule="auto"/>
              <w:ind w:left="0" w:firstLine="0"/>
              <w:rPr>
                <w:szCs w:val="28"/>
              </w:rPr>
            </w:pPr>
            <w:r w:rsidRPr="006A46BD">
              <w:rPr>
                <w:szCs w:val="28"/>
              </w:rPr>
              <w:t>AvatarUrl</w:t>
            </w:r>
          </w:p>
        </w:tc>
        <w:tc>
          <w:tcPr>
            <w:tcW w:w="2410" w:type="dxa"/>
          </w:tcPr>
          <w:p w14:paraId="0ED2D338" w14:textId="1777E414" w:rsidR="008825F6" w:rsidRPr="006A46BD" w:rsidRDefault="008825F6" w:rsidP="008960B7">
            <w:pPr>
              <w:spacing w:line="360" w:lineRule="auto"/>
              <w:ind w:left="0" w:firstLine="0"/>
              <w:rPr>
                <w:szCs w:val="28"/>
              </w:rPr>
            </w:pPr>
            <w:r w:rsidRPr="006A46BD">
              <w:rPr>
                <w:szCs w:val="28"/>
              </w:rPr>
              <w:t>Nvarchar(max)</w:t>
            </w:r>
          </w:p>
        </w:tc>
        <w:tc>
          <w:tcPr>
            <w:tcW w:w="4104" w:type="dxa"/>
          </w:tcPr>
          <w:p w14:paraId="48FDC603" w14:textId="3CB1F39B" w:rsidR="008825F6" w:rsidRPr="006A46BD" w:rsidRDefault="008825F6" w:rsidP="008960B7">
            <w:pPr>
              <w:spacing w:line="360" w:lineRule="auto"/>
              <w:ind w:left="0" w:firstLine="0"/>
              <w:rPr>
                <w:szCs w:val="28"/>
              </w:rPr>
            </w:pPr>
            <w:r w:rsidRPr="006A46BD">
              <w:rPr>
                <w:szCs w:val="28"/>
              </w:rPr>
              <w:t>Địa chỉ url ảnh đại diện</w:t>
            </w:r>
          </w:p>
        </w:tc>
      </w:tr>
      <w:tr w:rsidR="008825F6" w:rsidRPr="006A46BD" w14:paraId="737CEC6F" w14:textId="77777777" w:rsidTr="008825F6">
        <w:tc>
          <w:tcPr>
            <w:tcW w:w="2253" w:type="dxa"/>
          </w:tcPr>
          <w:p w14:paraId="4E061F43" w14:textId="68B152F0" w:rsidR="008825F6" w:rsidRPr="006A46BD" w:rsidRDefault="008825F6" w:rsidP="008960B7">
            <w:pPr>
              <w:spacing w:line="360" w:lineRule="auto"/>
              <w:ind w:left="0" w:firstLine="0"/>
              <w:rPr>
                <w:szCs w:val="28"/>
              </w:rPr>
            </w:pPr>
            <w:r w:rsidRPr="006A46BD">
              <w:rPr>
                <w:szCs w:val="28"/>
              </w:rPr>
              <w:t>CreatedAt</w:t>
            </w:r>
          </w:p>
        </w:tc>
        <w:tc>
          <w:tcPr>
            <w:tcW w:w="2410" w:type="dxa"/>
          </w:tcPr>
          <w:p w14:paraId="5BEA192A" w14:textId="4C02113E" w:rsidR="008825F6" w:rsidRPr="006A46BD" w:rsidRDefault="008825F6" w:rsidP="008960B7">
            <w:pPr>
              <w:spacing w:line="360" w:lineRule="auto"/>
              <w:ind w:left="0" w:firstLine="0"/>
              <w:rPr>
                <w:szCs w:val="28"/>
              </w:rPr>
            </w:pPr>
            <w:r w:rsidRPr="006A46BD">
              <w:rPr>
                <w:szCs w:val="28"/>
              </w:rPr>
              <w:t>Datetime2</w:t>
            </w:r>
          </w:p>
        </w:tc>
        <w:tc>
          <w:tcPr>
            <w:tcW w:w="4104" w:type="dxa"/>
          </w:tcPr>
          <w:p w14:paraId="3ED45991" w14:textId="5285658B" w:rsidR="008825F6" w:rsidRPr="006A46BD" w:rsidRDefault="008825F6" w:rsidP="008960B7">
            <w:pPr>
              <w:spacing w:line="360" w:lineRule="auto"/>
              <w:ind w:left="0" w:firstLine="0"/>
              <w:rPr>
                <w:szCs w:val="28"/>
              </w:rPr>
            </w:pPr>
            <w:r w:rsidRPr="006A46BD">
              <w:rPr>
                <w:szCs w:val="28"/>
              </w:rPr>
              <w:t>Ngày tạo</w:t>
            </w:r>
          </w:p>
        </w:tc>
      </w:tr>
      <w:tr w:rsidR="008825F6" w:rsidRPr="006A46BD" w14:paraId="6E8A48BE" w14:textId="77777777" w:rsidTr="008825F6">
        <w:tc>
          <w:tcPr>
            <w:tcW w:w="2253" w:type="dxa"/>
          </w:tcPr>
          <w:p w14:paraId="1A875995" w14:textId="2418CAA7" w:rsidR="008825F6" w:rsidRPr="006A46BD" w:rsidRDefault="008825F6" w:rsidP="008960B7">
            <w:pPr>
              <w:spacing w:line="360" w:lineRule="auto"/>
              <w:ind w:left="0" w:firstLine="0"/>
              <w:rPr>
                <w:szCs w:val="28"/>
              </w:rPr>
            </w:pPr>
            <w:r w:rsidRPr="006A46BD">
              <w:rPr>
                <w:szCs w:val="28"/>
              </w:rPr>
              <w:t>DateOfBirth</w:t>
            </w:r>
          </w:p>
        </w:tc>
        <w:tc>
          <w:tcPr>
            <w:tcW w:w="2410" w:type="dxa"/>
          </w:tcPr>
          <w:p w14:paraId="55847B53" w14:textId="70DBD4BB" w:rsidR="008825F6" w:rsidRPr="006A46BD" w:rsidRDefault="008825F6" w:rsidP="008960B7">
            <w:pPr>
              <w:spacing w:line="360" w:lineRule="auto"/>
              <w:ind w:left="0" w:firstLine="0"/>
              <w:rPr>
                <w:szCs w:val="28"/>
              </w:rPr>
            </w:pPr>
            <w:r w:rsidRPr="006A46BD">
              <w:rPr>
                <w:szCs w:val="28"/>
              </w:rPr>
              <w:t>Datetime2</w:t>
            </w:r>
          </w:p>
        </w:tc>
        <w:tc>
          <w:tcPr>
            <w:tcW w:w="4104" w:type="dxa"/>
          </w:tcPr>
          <w:p w14:paraId="567C02F5" w14:textId="45A24CFC" w:rsidR="008825F6" w:rsidRPr="006A46BD" w:rsidRDefault="008825F6" w:rsidP="008960B7">
            <w:pPr>
              <w:spacing w:line="360" w:lineRule="auto"/>
              <w:ind w:left="0" w:firstLine="0"/>
              <w:rPr>
                <w:szCs w:val="28"/>
              </w:rPr>
            </w:pPr>
            <w:r w:rsidRPr="006A46BD">
              <w:rPr>
                <w:szCs w:val="28"/>
              </w:rPr>
              <w:t>Ngày sinh</w:t>
            </w:r>
          </w:p>
        </w:tc>
      </w:tr>
      <w:tr w:rsidR="008825F6" w:rsidRPr="006A46BD" w14:paraId="2D4D967E" w14:textId="77777777" w:rsidTr="008825F6">
        <w:tc>
          <w:tcPr>
            <w:tcW w:w="2253" w:type="dxa"/>
          </w:tcPr>
          <w:p w14:paraId="4A1595C3" w14:textId="1A7EDC94" w:rsidR="008825F6" w:rsidRPr="006A46BD" w:rsidRDefault="008825F6" w:rsidP="008960B7">
            <w:pPr>
              <w:spacing w:line="360" w:lineRule="auto"/>
              <w:ind w:left="0" w:firstLine="0"/>
              <w:rPr>
                <w:szCs w:val="28"/>
              </w:rPr>
            </w:pPr>
            <w:r w:rsidRPr="006A46BD">
              <w:rPr>
                <w:szCs w:val="28"/>
              </w:rPr>
              <w:t>Email</w:t>
            </w:r>
          </w:p>
        </w:tc>
        <w:tc>
          <w:tcPr>
            <w:tcW w:w="2410" w:type="dxa"/>
          </w:tcPr>
          <w:p w14:paraId="391F33AE" w14:textId="7C0F004E" w:rsidR="008825F6" w:rsidRPr="006A46BD" w:rsidRDefault="008825F6" w:rsidP="008960B7">
            <w:pPr>
              <w:spacing w:line="360" w:lineRule="auto"/>
              <w:ind w:left="0" w:firstLine="0"/>
              <w:rPr>
                <w:szCs w:val="28"/>
              </w:rPr>
            </w:pPr>
            <w:r w:rsidRPr="006A46BD">
              <w:rPr>
                <w:szCs w:val="28"/>
              </w:rPr>
              <w:t>Nvarchar(256)</w:t>
            </w:r>
          </w:p>
        </w:tc>
        <w:tc>
          <w:tcPr>
            <w:tcW w:w="4104" w:type="dxa"/>
          </w:tcPr>
          <w:p w14:paraId="7D0E6BE1" w14:textId="570D441B" w:rsidR="008825F6" w:rsidRPr="006A46BD" w:rsidRDefault="008825F6" w:rsidP="008960B7">
            <w:pPr>
              <w:spacing w:line="360" w:lineRule="auto"/>
              <w:ind w:left="0" w:firstLine="0"/>
              <w:rPr>
                <w:szCs w:val="28"/>
              </w:rPr>
            </w:pPr>
            <w:r w:rsidRPr="006A46BD">
              <w:rPr>
                <w:szCs w:val="28"/>
              </w:rPr>
              <w:t>Địa chỉ email</w:t>
            </w:r>
          </w:p>
        </w:tc>
      </w:tr>
      <w:tr w:rsidR="008825F6" w:rsidRPr="006A46BD" w14:paraId="1E8EC485" w14:textId="77777777" w:rsidTr="008825F6">
        <w:tc>
          <w:tcPr>
            <w:tcW w:w="2253" w:type="dxa"/>
          </w:tcPr>
          <w:p w14:paraId="14932E14" w14:textId="24772B4B" w:rsidR="008825F6" w:rsidRPr="006A46BD" w:rsidRDefault="008825F6" w:rsidP="008960B7">
            <w:pPr>
              <w:spacing w:line="360" w:lineRule="auto"/>
              <w:ind w:left="0" w:firstLine="0"/>
              <w:rPr>
                <w:szCs w:val="28"/>
              </w:rPr>
            </w:pPr>
            <w:r w:rsidRPr="006A46BD">
              <w:rPr>
                <w:szCs w:val="28"/>
              </w:rPr>
              <w:t>PasswordHash</w:t>
            </w:r>
          </w:p>
        </w:tc>
        <w:tc>
          <w:tcPr>
            <w:tcW w:w="2410" w:type="dxa"/>
          </w:tcPr>
          <w:p w14:paraId="6D5B619F" w14:textId="471F1EB7" w:rsidR="008825F6" w:rsidRPr="006A46BD" w:rsidRDefault="008825F6" w:rsidP="008960B7">
            <w:pPr>
              <w:spacing w:line="360" w:lineRule="auto"/>
              <w:ind w:left="0" w:firstLine="0"/>
              <w:rPr>
                <w:szCs w:val="28"/>
              </w:rPr>
            </w:pPr>
            <w:r w:rsidRPr="006A46BD">
              <w:rPr>
                <w:szCs w:val="28"/>
              </w:rPr>
              <w:t>Nvarchar(max)</w:t>
            </w:r>
          </w:p>
        </w:tc>
        <w:tc>
          <w:tcPr>
            <w:tcW w:w="4104" w:type="dxa"/>
          </w:tcPr>
          <w:p w14:paraId="65BCFEFB" w14:textId="56099EC5" w:rsidR="008825F6" w:rsidRPr="006A46BD" w:rsidRDefault="008825F6" w:rsidP="008960B7">
            <w:pPr>
              <w:spacing w:line="360" w:lineRule="auto"/>
              <w:ind w:left="0" w:firstLine="0"/>
              <w:rPr>
                <w:szCs w:val="28"/>
              </w:rPr>
            </w:pPr>
            <w:r w:rsidRPr="006A46BD">
              <w:rPr>
                <w:szCs w:val="28"/>
              </w:rPr>
              <w:t>Mật khẩu đã được mã hóa</w:t>
            </w:r>
          </w:p>
        </w:tc>
      </w:tr>
      <w:tr w:rsidR="008825F6" w:rsidRPr="006A46BD" w14:paraId="4B7E2B7F" w14:textId="77777777" w:rsidTr="008825F6">
        <w:tc>
          <w:tcPr>
            <w:tcW w:w="2253" w:type="dxa"/>
          </w:tcPr>
          <w:p w14:paraId="6615D3EB" w14:textId="63AB9CBB" w:rsidR="008825F6" w:rsidRPr="006A46BD" w:rsidRDefault="00DF52D9" w:rsidP="008960B7">
            <w:pPr>
              <w:spacing w:line="360" w:lineRule="auto"/>
              <w:ind w:left="0" w:firstLine="0"/>
              <w:rPr>
                <w:szCs w:val="28"/>
              </w:rPr>
            </w:pPr>
            <w:r w:rsidRPr="006A46BD">
              <w:rPr>
                <w:szCs w:val="28"/>
              </w:rPr>
              <w:t>CoverImageUrl</w:t>
            </w:r>
          </w:p>
        </w:tc>
        <w:tc>
          <w:tcPr>
            <w:tcW w:w="2410" w:type="dxa"/>
          </w:tcPr>
          <w:p w14:paraId="6E6FC1A6" w14:textId="4A3D2292" w:rsidR="008825F6" w:rsidRPr="006A46BD" w:rsidRDefault="00DF52D9" w:rsidP="008960B7">
            <w:pPr>
              <w:spacing w:line="360" w:lineRule="auto"/>
              <w:ind w:left="0" w:firstLine="0"/>
              <w:rPr>
                <w:szCs w:val="28"/>
              </w:rPr>
            </w:pPr>
            <w:r w:rsidRPr="006A46BD">
              <w:rPr>
                <w:szCs w:val="28"/>
              </w:rPr>
              <w:t>Nvarchar(max)</w:t>
            </w:r>
          </w:p>
        </w:tc>
        <w:tc>
          <w:tcPr>
            <w:tcW w:w="4104" w:type="dxa"/>
          </w:tcPr>
          <w:p w14:paraId="5064F0FE" w14:textId="0F2F80E2" w:rsidR="008825F6" w:rsidRPr="006A46BD" w:rsidRDefault="00DF52D9" w:rsidP="008960B7">
            <w:pPr>
              <w:keepNext/>
              <w:spacing w:line="360" w:lineRule="auto"/>
              <w:ind w:left="0" w:firstLine="0"/>
              <w:rPr>
                <w:szCs w:val="28"/>
              </w:rPr>
            </w:pPr>
            <w:r w:rsidRPr="006A46BD">
              <w:rPr>
                <w:szCs w:val="28"/>
              </w:rPr>
              <w:t>Địa chỉ url ảnh bìa</w:t>
            </w:r>
          </w:p>
        </w:tc>
      </w:tr>
    </w:tbl>
    <w:p w14:paraId="0ACE0BDB" w14:textId="5643473F" w:rsidR="00C87AC0" w:rsidRPr="006A46BD" w:rsidRDefault="00C87AC0" w:rsidP="008960B7">
      <w:pPr>
        <w:pStyle w:val="Caption"/>
        <w:spacing w:line="360" w:lineRule="auto"/>
        <w:rPr>
          <w:szCs w:val="28"/>
        </w:rPr>
      </w:pPr>
      <w:bookmarkStart w:id="238" w:name="_Toc167628581"/>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18</w:t>
      </w:r>
      <w:r w:rsidRPr="006A46BD">
        <w:rPr>
          <w:szCs w:val="28"/>
        </w:rPr>
        <w:fldChar w:fldCharType="end"/>
      </w:r>
      <w:r w:rsidRPr="006A46BD">
        <w:rPr>
          <w:szCs w:val="28"/>
        </w:rPr>
        <w:t xml:space="preserve"> Bảng mô tả chi tiết bảng User</w:t>
      </w:r>
      <w:bookmarkEnd w:id="238"/>
    </w:p>
    <w:p w14:paraId="47DE8C57" w14:textId="65EF6BBB" w:rsidR="001D3AD9" w:rsidRPr="006A46BD" w:rsidRDefault="001D3AD9" w:rsidP="008960B7">
      <w:pPr>
        <w:pStyle w:val="ListParagraph"/>
        <w:numPr>
          <w:ilvl w:val="0"/>
          <w:numId w:val="151"/>
        </w:numPr>
        <w:spacing w:line="360" w:lineRule="auto"/>
        <w:rPr>
          <w:szCs w:val="28"/>
        </w:rPr>
      </w:pPr>
      <w:r w:rsidRPr="006A46BD">
        <w:rPr>
          <w:szCs w:val="28"/>
        </w:rPr>
        <w:t>Bảng Role:</w:t>
      </w:r>
    </w:p>
    <w:tbl>
      <w:tblPr>
        <w:tblStyle w:val="TableGrid0"/>
        <w:tblW w:w="0" w:type="auto"/>
        <w:tblInd w:w="10" w:type="dxa"/>
        <w:tblLook w:val="04A0" w:firstRow="1" w:lastRow="0" w:firstColumn="1" w:lastColumn="0" w:noHBand="0" w:noVBand="1"/>
      </w:tblPr>
      <w:tblGrid>
        <w:gridCol w:w="2253"/>
        <w:gridCol w:w="2410"/>
        <w:gridCol w:w="4104"/>
      </w:tblGrid>
      <w:tr w:rsidR="00106484" w:rsidRPr="006A46BD" w14:paraId="3F921D8F" w14:textId="77777777" w:rsidTr="00106484">
        <w:tc>
          <w:tcPr>
            <w:tcW w:w="2253" w:type="dxa"/>
          </w:tcPr>
          <w:p w14:paraId="09D9C6F7" w14:textId="5F579990" w:rsidR="00106484" w:rsidRPr="006A46BD" w:rsidRDefault="00106484" w:rsidP="008960B7">
            <w:pPr>
              <w:spacing w:line="360" w:lineRule="auto"/>
              <w:ind w:left="0" w:firstLine="0"/>
              <w:jc w:val="center"/>
              <w:rPr>
                <w:b/>
                <w:bCs/>
                <w:szCs w:val="28"/>
              </w:rPr>
            </w:pPr>
            <w:r w:rsidRPr="006A46BD">
              <w:rPr>
                <w:b/>
                <w:bCs/>
                <w:szCs w:val="28"/>
              </w:rPr>
              <w:t>Tên trường</w:t>
            </w:r>
          </w:p>
        </w:tc>
        <w:tc>
          <w:tcPr>
            <w:tcW w:w="2410" w:type="dxa"/>
          </w:tcPr>
          <w:p w14:paraId="02B29567" w14:textId="6486D7CA" w:rsidR="00106484" w:rsidRPr="006A46BD" w:rsidRDefault="00106484" w:rsidP="008960B7">
            <w:pPr>
              <w:spacing w:line="360" w:lineRule="auto"/>
              <w:ind w:left="0" w:firstLine="0"/>
              <w:jc w:val="center"/>
              <w:rPr>
                <w:b/>
                <w:bCs/>
                <w:szCs w:val="28"/>
              </w:rPr>
            </w:pPr>
            <w:r w:rsidRPr="006A46BD">
              <w:rPr>
                <w:b/>
                <w:bCs/>
                <w:szCs w:val="28"/>
              </w:rPr>
              <w:t>Kiểu dữ liệu</w:t>
            </w:r>
          </w:p>
        </w:tc>
        <w:tc>
          <w:tcPr>
            <w:tcW w:w="4104" w:type="dxa"/>
          </w:tcPr>
          <w:p w14:paraId="181A2F37" w14:textId="12DD0721" w:rsidR="00106484" w:rsidRPr="006A46BD" w:rsidRDefault="00106484" w:rsidP="008960B7">
            <w:pPr>
              <w:spacing w:line="360" w:lineRule="auto"/>
              <w:ind w:left="0" w:firstLine="0"/>
              <w:jc w:val="center"/>
              <w:rPr>
                <w:b/>
                <w:bCs/>
                <w:szCs w:val="28"/>
              </w:rPr>
            </w:pPr>
            <w:r w:rsidRPr="006A46BD">
              <w:rPr>
                <w:b/>
                <w:bCs/>
                <w:szCs w:val="28"/>
              </w:rPr>
              <w:t>Mô tả</w:t>
            </w:r>
          </w:p>
        </w:tc>
      </w:tr>
      <w:tr w:rsidR="00106484" w:rsidRPr="006A46BD" w14:paraId="2873083B" w14:textId="77777777" w:rsidTr="00106484">
        <w:tc>
          <w:tcPr>
            <w:tcW w:w="2253" w:type="dxa"/>
          </w:tcPr>
          <w:p w14:paraId="6384D9DA" w14:textId="38F88673" w:rsidR="00106484" w:rsidRPr="006A46BD" w:rsidRDefault="00791D9E" w:rsidP="008960B7">
            <w:pPr>
              <w:spacing w:line="360" w:lineRule="auto"/>
              <w:ind w:left="0" w:firstLine="0"/>
              <w:rPr>
                <w:szCs w:val="28"/>
              </w:rPr>
            </w:pPr>
            <w:r w:rsidRPr="006A46BD">
              <w:rPr>
                <w:szCs w:val="28"/>
              </w:rPr>
              <w:t>Id</w:t>
            </w:r>
          </w:p>
        </w:tc>
        <w:tc>
          <w:tcPr>
            <w:tcW w:w="2410" w:type="dxa"/>
          </w:tcPr>
          <w:p w14:paraId="7AA67767" w14:textId="47D86ABA" w:rsidR="00106484" w:rsidRPr="006A46BD" w:rsidRDefault="00791D9E" w:rsidP="008960B7">
            <w:pPr>
              <w:spacing w:line="360" w:lineRule="auto"/>
              <w:ind w:left="0" w:firstLine="0"/>
              <w:rPr>
                <w:szCs w:val="28"/>
              </w:rPr>
            </w:pPr>
            <w:r w:rsidRPr="006A46BD">
              <w:rPr>
                <w:szCs w:val="28"/>
              </w:rPr>
              <w:t>Nvarchar(450)</w:t>
            </w:r>
          </w:p>
        </w:tc>
        <w:tc>
          <w:tcPr>
            <w:tcW w:w="4104" w:type="dxa"/>
          </w:tcPr>
          <w:p w14:paraId="5F3FAA3E" w14:textId="61574715" w:rsidR="00106484" w:rsidRPr="006A46BD" w:rsidRDefault="00791D9E" w:rsidP="008960B7">
            <w:pPr>
              <w:spacing w:line="360" w:lineRule="auto"/>
              <w:ind w:left="0" w:firstLine="0"/>
              <w:rPr>
                <w:szCs w:val="28"/>
              </w:rPr>
            </w:pPr>
            <w:r w:rsidRPr="006A46BD">
              <w:rPr>
                <w:szCs w:val="28"/>
              </w:rPr>
              <w:t>Id vai trò</w:t>
            </w:r>
          </w:p>
        </w:tc>
      </w:tr>
      <w:tr w:rsidR="00106484" w:rsidRPr="006A46BD" w14:paraId="46EE0E69" w14:textId="77777777" w:rsidTr="00106484">
        <w:tc>
          <w:tcPr>
            <w:tcW w:w="2253" w:type="dxa"/>
          </w:tcPr>
          <w:p w14:paraId="600F9500" w14:textId="508E8C12" w:rsidR="00106484" w:rsidRPr="006A46BD" w:rsidRDefault="00791D9E" w:rsidP="008960B7">
            <w:pPr>
              <w:spacing w:line="360" w:lineRule="auto"/>
              <w:ind w:left="0" w:firstLine="0"/>
              <w:rPr>
                <w:szCs w:val="28"/>
              </w:rPr>
            </w:pPr>
            <w:r w:rsidRPr="006A46BD">
              <w:rPr>
                <w:szCs w:val="28"/>
              </w:rPr>
              <w:t>Name</w:t>
            </w:r>
          </w:p>
        </w:tc>
        <w:tc>
          <w:tcPr>
            <w:tcW w:w="2410" w:type="dxa"/>
          </w:tcPr>
          <w:p w14:paraId="50D40B79" w14:textId="4075E822" w:rsidR="00106484" w:rsidRPr="006A46BD" w:rsidRDefault="00791D9E" w:rsidP="008960B7">
            <w:pPr>
              <w:spacing w:line="360" w:lineRule="auto"/>
              <w:ind w:left="0" w:firstLine="0"/>
              <w:rPr>
                <w:szCs w:val="28"/>
              </w:rPr>
            </w:pPr>
            <w:r w:rsidRPr="006A46BD">
              <w:rPr>
                <w:szCs w:val="28"/>
              </w:rPr>
              <w:t>Nvarchar(256)</w:t>
            </w:r>
          </w:p>
        </w:tc>
        <w:tc>
          <w:tcPr>
            <w:tcW w:w="4104" w:type="dxa"/>
          </w:tcPr>
          <w:p w14:paraId="71C8FF10" w14:textId="5ED83E4C" w:rsidR="00106484" w:rsidRPr="006A46BD" w:rsidRDefault="00791D9E" w:rsidP="008960B7">
            <w:pPr>
              <w:spacing w:line="360" w:lineRule="auto"/>
              <w:ind w:left="0" w:firstLine="0"/>
              <w:rPr>
                <w:szCs w:val="28"/>
              </w:rPr>
            </w:pPr>
            <w:r w:rsidRPr="006A46BD">
              <w:rPr>
                <w:szCs w:val="28"/>
              </w:rPr>
              <w:t>Tên vai trò</w:t>
            </w:r>
          </w:p>
        </w:tc>
      </w:tr>
      <w:tr w:rsidR="00106484" w:rsidRPr="006A46BD" w14:paraId="315329BC" w14:textId="77777777" w:rsidTr="00106484">
        <w:tc>
          <w:tcPr>
            <w:tcW w:w="2253" w:type="dxa"/>
          </w:tcPr>
          <w:p w14:paraId="35ABA6E4" w14:textId="0264AED2" w:rsidR="00106484" w:rsidRPr="006A46BD" w:rsidRDefault="00791D9E" w:rsidP="008960B7">
            <w:pPr>
              <w:spacing w:line="360" w:lineRule="auto"/>
              <w:ind w:left="0" w:firstLine="0"/>
              <w:rPr>
                <w:szCs w:val="28"/>
              </w:rPr>
            </w:pPr>
            <w:r w:rsidRPr="006A46BD">
              <w:rPr>
                <w:szCs w:val="28"/>
              </w:rPr>
              <w:lastRenderedPageBreak/>
              <w:t>NormalizedName</w:t>
            </w:r>
          </w:p>
        </w:tc>
        <w:tc>
          <w:tcPr>
            <w:tcW w:w="2410" w:type="dxa"/>
          </w:tcPr>
          <w:p w14:paraId="152E3D04" w14:textId="2471F687" w:rsidR="00106484" w:rsidRPr="006A46BD" w:rsidRDefault="00791D9E" w:rsidP="008960B7">
            <w:pPr>
              <w:spacing w:line="360" w:lineRule="auto"/>
              <w:ind w:left="0" w:firstLine="0"/>
              <w:rPr>
                <w:szCs w:val="28"/>
              </w:rPr>
            </w:pPr>
            <w:r w:rsidRPr="006A46BD">
              <w:rPr>
                <w:szCs w:val="28"/>
              </w:rPr>
              <w:t>Nvarchar(256)</w:t>
            </w:r>
          </w:p>
        </w:tc>
        <w:tc>
          <w:tcPr>
            <w:tcW w:w="4104" w:type="dxa"/>
          </w:tcPr>
          <w:p w14:paraId="29E7812B" w14:textId="1C09E4FE" w:rsidR="00106484" w:rsidRPr="006A46BD" w:rsidRDefault="00791D9E" w:rsidP="008960B7">
            <w:pPr>
              <w:keepNext/>
              <w:spacing w:line="360" w:lineRule="auto"/>
              <w:ind w:left="0" w:firstLine="0"/>
              <w:rPr>
                <w:szCs w:val="28"/>
              </w:rPr>
            </w:pPr>
            <w:r w:rsidRPr="006A46BD">
              <w:rPr>
                <w:szCs w:val="28"/>
              </w:rPr>
              <w:t>Tên vai trò ở dạng chữ in hoa</w:t>
            </w:r>
          </w:p>
        </w:tc>
      </w:tr>
    </w:tbl>
    <w:p w14:paraId="20F23C62" w14:textId="0D4E9587" w:rsidR="00C87AC0" w:rsidRPr="006A46BD" w:rsidRDefault="00C87AC0" w:rsidP="008960B7">
      <w:pPr>
        <w:pStyle w:val="Caption"/>
        <w:spacing w:line="360" w:lineRule="auto"/>
        <w:rPr>
          <w:szCs w:val="28"/>
        </w:rPr>
      </w:pPr>
      <w:bookmarkStart w:id="239" w:name="_Toc167628582"/>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19</w:t>
      </w:r>
      <w:r w:rsidRPr="006A46BD">
        <w:rPr>
          <w:szCs w:val="28"/>
        </w:rPr>
        <w:fldChar w:fldCharType="end"/>
      </w:r>
      <w:r w:rsidRPr="006A46BD">
        <w:rPr>
          <w:szCs w:val="28"/>
        </w:rPr>
        <w:t xml:space="preserve"> Bảng mô tả chi tiết bảng Role</w:t>
      </w:r>
      <w:bookmarkEnd w:id="239"/>
    </w:p>
    <w:p w14:paraId="16C3430C" w14:textId="665800E1" w:rsidR="001D3AD9" w:rsidRPr="006A46BD" w:rsidRDefault="001D3AD9" w:rsidP="008960B7">
      <w:pPr>
        <w:pStyle w:val="ListParagraph"/>
        <w:numPr>
          <w:ilvl w:val="0"/>
          <w:numId w:val="151"/>
        </w:numPr>
        <w:spacing w:line="360" w:lineRule="auto"/>
        <w:rPr>
          <w:szCs w:val="28"/>
        </w:rPr>
      </w:pPr>
      <w:r w:rsidRPr="006A46BD">
        <w:rPr>
          <w:szCs w:val="28"/>
        </w:rPr>
        <w:t>Bảng UserRole:</w:t>
      </w:r>
    </w:p>
    <w:tbl>
      <w:tblPr>
        <w:tblStyle w:val="TableGrid0"/>
        <w:tblW w:w="0" w:type="auto"/>
        <w:tblInd w:w="10" w:type="dxa"/>
        <w:tblLook w:val="04A0" w:firstRow="1" w:lastRow="0" w:firstColumn="1" w:lastColumn="0" w:noHBand="0" w:noVBand="1"/>
      </w:tblPr>
      <w:tblGrid>
        <w:gridCol w:w="2253"/>
        <w:gridCol w:w="2410"/>
        <w:gridCol w:w="4104"/>
      </w:tblGrid>
      <w:tr w:rsidR="00CB0253" w:rsidRPr="006A46BD" w14:paraId="62B1E13D" w14:textId="77777777" w:rsidTr="00CB0253">
        <w:tc>
          <w:tcPr>
            <w:tcW w:w="2253" w:type="dxa"/>
          </w:tcPr>
          <w:p w14:paraId="33625966" w14:textId="1BBB51B3" w:rsidR="00CB0253" w:rsidRPr="006A46BD" w:rsidRDefault="00CB0253" w:rsidP="008960B7">
            <w:pPr>
              <w:spacing w:line="360" w:lineRule="auto"/>
              <w:ind w:left="0" w:firstLine="0"/>
              <w:jc w:val="center"/>
              <w:rPr>
                <w:b/>
                <w:bCs/>
                <w:szCs w:val="28"/>
              </w:rPr>
            </w:pPr>
            <w:r w:rsidRPr="006A46BD">
              <w:rPr>
                <w:b/>
                <w:bCs/>
                <w:szCs w:val="28"/>
              </w:rPr>
              <w:t>Tên trường</w:t>
            </w:r>
          </w:p>
        </w:tc>
        <w:tc>
          <w:tcPr>
            <w:tcW w:w="2410" w:type="dxa"/>
          </w:tcPr>
          <w:p w14:paraId="5F0C7CFD" w14:textId="21D25DAB" w:rsidR="00CB0253" w:rsidRPr="006A46BD" w:rsidRDefault="00CB0253" w:rsidP="008960B7">
            <w:pPr>
              <w:spacing w:line="360" w:lineRule="auto"/>
              <w:ind w:left="0" w:firstLine="0"/>
              <w:jc w:val="center"/>
              <w:rPr>
                <w:b/>
                <w:bCs/>
                <w:szCs w:val="28"/>
              </w:rPr>
            </w:pPr>
            <w:r w:rsidRPr="006A46BD">
              <w:rPr>
                <w:b/>
                <w:bCs/>
                <w:szCs w:val="28"/>
              </w:rPr>
              <w:t>Kiểu dữ liệu</w:t>
            </w:r>
          </w:p>
        </w:tc>
        <w:tc>
          <w:tcPr>
            <w:tcW w:w="4104" w:type="dxa"/>
          </w:tcPr>
          <w:p w14:paraId="7D23D511" w14:textId="160681C6" w:rsidR="00CB0253" w:rsidRPr="006A46BD" w:rsidRDefault="00CB0253" w:rsidP="008960B7">
            <w:pPr>
              <w:spacing w:line="360" w:lineRule="auto"/>
              <w:ind w:left="0" w:firstLine="0"/>
              <w:jc w:val="center"/>
              <w:rPr>
                <w:b/>
                <w:bCs/>
                <w:szCs w:val="28"/>
              </w:rPr>
            </w:pPr>
            <w:r w:rsidRPr="006A46BD">
              <w:rPr>
                <w:b/>
                <w:bCs/>
                <w:szCs w:val="28"/>
              </w:rPr>
              <w:t>Mô tả</w:t>
            </w:r>
          </w:p>
        </w:tc>
      </w:tr>
      <w:tr w:rsidR="00CB0253" w:rsidRPr="006A46BD" w14:paraId="103D2851" w14:textId="77777777" w:rsidTr="00CB0253">
        <w:tc>
          <w:tcPr>
            <w:tcW w:w="2253" w:type="dxa"/>
          </w:tcPr>
          <w:p w14:paraId="5D1AC8EF" w14:textId="62FF319A" w:rsidR="00CB0253" w:rsidRPr="006A46BD" w:rsidRDefault="00CB0253" w:rsidP="008960B7">
            <w:pPr>
              <w:spacing w:line="360" w:lineRule="auto"/>
              <w:ind w:left="0" w:firstLine="0"/>
              <w:rPr>
                <w:szCs w:val="28"/>
              </w:rPr>
            </w:pPr>
            <w:r w:rsidRPr="006A46BD">
              <w:rPr>
                <w:szCs w:val="28"/>
              </w:rPr>
              <w:t>UserId</w:t>
            </w:r>
          </w:p>
        </w:tc>
        <w:tc>
          <w:tcPr>
            <w:tcW w:w="2410" w:type="dxa"/>
          </w:tcPr>
          <w:p w14:paraId="679B689D" w14:textId="398C9F14" w:rsidR="00CB0253" w:rsidRPr="006A46BD" w:rsidRDefault="00CB0253" w:rsidP="008960B7">
            <w:pPr>
              <w:spacing w:line="360" w:lineRule="auto"/>
              <w:ind w:left="0" w:firstLine="0"/>
              <w:rPr>
                <w:szCs w:val="28"/>
              </w:rPr>
            </w:pPr>
            <w:r w:rsidRPr="006A46BD">
              <w:rPr>
                <w:szCs w:val="28"/>
              </w:rPr>
              <w:t>Nvarchar(450)</w:t>
            </w:r>
          </w:p>
        </w:tc>
        <w:tc>
          <w:tcPr>
            <w:tcW w:w="4104" w:type="dxa"/>
          </w:tcPr>
          <w:p w14:paraId="50094F89" w14:textId="59BF4725" w:rsidR="00CB0253" w:rsidRPr="006A46BD" w:rsidRDefault="00CB0253" w:rsidP="008960B7">
            <w:pPr>
              <w:spacing w:line="360" w:lineRule="auto"/>
              <w:ind w:left="0" w:firstLine="0"/>
              <w:rPr>
                <w:szCs w:val="28"/>
              </w:rPr>
            </w:pPr>
            <w:r w:rsidRPr="006A46BD">
              <w:rPr>
                <w:szCs w:val="28"/>
              </w:rPr>
              <w:t>Id người dùng</w:t>
            </w:r>
          </w:p>
        </w:tc>
      </w:tr>
      <w:tr w:rsidR="00CB0253" w:rsidRPr="006A46BD" w14:paraId="463A281A" w14:textId="77777777" w:rsidTr="00CB0253">
        <w:tc>
          <w:tcPr>
            <w:tcW w:w="2253" w:type="dxa"/>
          </w:tcPr>
          <w:p w14:paraId="15407455" w14:textId="2BAE86BB" w:rsidR="00CB0253" w:rsidRPr="006A46BD" w:rsidRDefault="00CB0253" w:rsidP="008960B7">
            <w:pPr>
              <w:spacing w:line="360" w:lineRule="auto"/>
              <w:ind w:left="0" w:firstLine="0"/>
              <w:rPr>
                <w:szCs w:val="28"/>
              </w:rPr>
            </w:pPr>
            <w:r w:rsidRPr="006A46BD">
              <w:rPr>
                <w:szCs w:val="28"/>
              </w:rPr>
              <w:t>RoleId</w:t>
            </w:r>
          </w:p>
        </w:tc>
        <w:tc>
          <w:tcPr>
            <w:tcW w:w="2410" w:type="dxa"/>
          </w:tcPr>
          <w:p w14:paraId="64BBB09A" w14:textId="79DC4C77" w:rsidR="00CB0253" w:rsidRPr="006A46BD" w:rsidRDefault="00CB0253" w:rsidP="008960B7">
            <w:pPr>
              <w:spacing w:line="360" w:lineRule="auto"/>
              <w:ind w:left="0" w:firstLine="0"/>
              <w:rPr>
                <w:szCs w:val="28"/>
              </w:rPr>
            </w:pPr>
            <w:r w:rsidRPr="006A46BD">
              <w:rPr>
                <w:szCs w:val="28"/>
              </w:rPr>
              <w:t>Nvarchar(450)</w:t>
            </w:r>
          </w:p>
        </w:tc>
        <w:tc>
          <w:tcPr>
            <w:tcW w:w="4104" w:type="dxa"/>
          </w:tcPr>
          <w:p w14:paraId="0F72E7FA" w14:textId="78F28594" w:rsidR="00CB0253" w:rsidRPr="006A46BD" w:rsidRDefault="00CB0253" w:rsidP="008960B7">
            <w:pPr>
              <w:keepNext/>
              <w:spacing w:line="360" w:lineRule="auto"/>
              <w:ind w:left="0" w:firstLine="0"/>
              <w:rPr>
                <w:szCs w:val="28"/>
              </w:rPr>
            </w:pPr>
            <w:r w:rsidRPr="006A46BD">
              <w:rPr>
                <w:szCs w:val="28"/>
              </w:rPr>
              <w:t>Id vai trò</w:t>
            </w:r>
          </w:p>
        </w:tc>
      </w:tr>
    </w:tbl>
    <w:p w14:paraId="669E2D95" w14:textId="75447DDD" w:rsidR="006B4EE1" w:rsidRPr="00C728D4" w:rsidRDefault="00C87AC0">
      <w:pPr>
        <w:pStyle w:val="Caption"/>
        <w:spacing w:line="360" w:lineRule="auto"/>
        <w:rPr>
          <w:szCs w:val="28"/>
        </w:rPr>
        <w:pPrChange w:id="240" w:author="DUONG PHAM" w:date="2023-06-15T12:36:00Z">
          <w:pPr>
            <w:spacing w:line="360" w:lineRule="auto"/>
          </w:pPr>
        </w:pPrChange>
      </w:pPr>
      <w:bookmarkStart w:id="241" w:name="_Toc167628583"/>
      <w:r w:rsidRPr="006A46BD">
        <w:rPr>
          <w:szCs w:val="28"/>
        </w:rPr>
        <w:t xml:space="preserve">Bảng </w:t>
      </w:r>
      <w:r w:rsidRPr="006A46BD">
        <w:rPr>
          <w:szCs w:val="28"/>
        </w:rPr>
        <w:fldChar w:fldCharType="begin"/>
      </w:r>
      <w:r w:rsidRPr="006A46BD">
        <w:rPr>
          <w:szCs w:val="28"/>
        </w:rPr>
        <w:instrText xml:space="preserve"> STYLEREF 1 \s </w:instrText>
      </w:r>
      <w:r w:rsidRPr="006A46BD">
        <w:rPr>
          <w:szCs w:val="28"/>
        </w:rPr>
        <w:fldChar w:fldCharType="separate"/>
      </w:r>
      <w:r w:rsidR="003814D5" w:rsidRPr="006A46BD">
        <w:rPr>
          <w:noProof/>
          <w:szCs w:val="28"/>
        </w:rPr>
        <w:t>3</w:t>
      </w:r>
      <w:r w:rsidRPr="006A46BD">
        <w:rPr>
          <w:szCs w:val="28"/>
        </w:rPr>
        <w:fldChar w:fldCharType="end"/>
      </w:r>
      <w:r w:rsidRPr="006A46BD">
        <w:rPr>
          <w:szCs w:val="28"/>
        </w:rPr>
        <w:t>.</w:t>
      </w:r>
      <w:r w:rsidRPr="006A46BD">
        <w:rPr>
          <w:szCs w:val="28"/>
        </w:rPr>
        <w:fldChar w:fldCharType="begin"/>
      </w:r>
      <w:r w:rsidRPr="006A46BD">
        <w:rPr>
          <w:szCs w:val="28"/>
        </w:rPr>
        <w:instrText xml:space="preserve"> SEQ Bảng \* ARABIC \s 1 </w:instrText>
      </w:r>
      <w:r w:rsidRPr="006A46BD">
        <w:rPr>
          <w:szCs w:val="28"/>
        </w:rPr>
        <w:fldChar w:fldCharType="separate"/>
      </w:r>
      <w:r w:rsidR="003814D5" w:rsidRPr="006A46BD">
        <w:rPr>
          <w:noProof/>
          <w:szCs w:val="28"/>
        </w:rPr>
        <w:t>20</w:t>
      </w:r>
      <w:r w:rsidRPr="006A46BD">
        <w:rPr>
          <w:szCs w:val="28"/>
        </w:rPr>
        <w:fldChar w:fldCharType="end"/>
      </w:r>
      <w:r w:rsidRPr="006A46BD">
        <w:rPr>
          <w:szCs w:val="28"/>
        </w:rPr>
        <w:t xml:space="preserve"> Bảng mô tả chi tiết bảng UserRole</w:t>
      </w:r>
      <w:bookmarkEnd w:id="241"/>
    </w:p>
    <w:p w14:paraId="5D479BA6" w14:textId="77777777" w:rsidR="006B4EE1" w:rsidRPr="006A46BD" w:rsidRDefault="006B4EE1" w:rsidP="008960B7">
      <w:pPr>
        <w:spacing w:line="360" w:lineRule="auto"/>
        <w:rPr>
          <w:szCs w:val="28"/>
        </w:rPr>
      </w:pPr>
    </w:p>
    <w:p w14:paraId="1F2B0613" w14:textId="5F9D7EA5" w:rsidR="00C728D4" w:rsidRDefault="00C728D4">
      <w:pPr>
        <w:spacing w:after="0" w:line="240" w:lineRule="auto"/>
        <w:ind w:left="0" w:right="0" w:firstLine="0"/>
        <w:jc w:val="left"/>
        <w:rPr>
          <w:szCs w:val="28"/>
        </w:rPr>
      </w:pPr>
      <w:r>
        <w:rPr>
          <w:szCs w:val="28"/>
        </w:rPr>
        <w:br w:type="page"/>
      </w:r>
    </w:p>
    <w:p w14:paraId="3810676B" w14:textId="77777777" w:rsidR="006B4EE1" w:rsidRPr="006A46BD" w:rsidRDefault="006B4EE1" w:rsidP="008960B7">
      <w:pPr>
        <w:spacing w:line="360" w:lineRule="auto"/>
        <w:rPr>
          <w:szCs w:val="28"/>
        </w:rPr>
      </w:pPr>
    </w:p>
    <w:p w14:paraId="5094C76A" w14:textId="64DE331E" w:rsidR="006B4EE1" w:rsidRPr="006A46BD" w:rsidRDefault="00582F73" w:rsidP="00454FBC">
      <w:pPr>
        <w:pStyle w:val="Heading1"/>
      </w:pPr>
      <w:bookmarkStart w:id="242" w:name="_Toc167631326"/>
      <w:r w:rsidRPr="006A46BD">
        <w:t>CÀI ĐẶT CHƯƠNG TRÌNH</w:t>
      </w:r>
      <w:bookmarkEnd w:id="242"/>
    </w:p>
    <w:p w14:paraId="308F2E5D" w14:textId="34710E24" w:rsidR="002F0600" w:rsidRPr="006A46BD" w:rsidRDefault="002F0600" w:rsidP="008960B7">
      <w:pPr>
        <w:pStyle w:val="Heading2"/>
        <w:spacing w:line="360" w:lineRule="auto"/>
        <w:rPr>
          <w:szCs w:val="28"/>
        </w:rPr>
      </w:pPr>
      <w:bookmarkStart w:id="243" w:name="_Toc167631327"/>
      <w:r w:rsidRPr="006A46BD">
        <w:rPr>
          <w:szCs w:val="28"/>
        </w:rPr>
        <w:t>4.1 Giao diện hệ thống</w:t>
      </w:r>
      <w:bookmarkEnd w:id="243"/>
    </w:p>
    <w:p w14:paraId="0D71ACDE" w14:textId="3A4E3DC0" w:rsidR="00EE00D7" w:rsidRPr="006A46BD" w:rsidRDefault="00EE00D7" w:rsidP="008960B7">
      <w:pPr>
        <w:pStyle w:val="Heading3"/>
        <w:spacing w:line="360" w:lineRule="auto"/>
        <w:rPr>
          <w:rFonts w:cs="Times New Roman"/>
          <w:szCs w:val="28"/>
        </w:rPr>
      </w:pPr>
      <w:bookmarkStart w:id="244" w:name="_Toc167631328"/>
      <w:r w:rsidRPr="006A46BD">
        <w:rPr>
          <w:rFonts w:cs="Times New Roman"/>
          <w:szCs w:val="28"/>
        </w:rPr>
        <w:t>4.1.1 Giao diện người dùng</w:t>
      </w:r>
      <w:bookmarkEnd w:id="244"/>
    </w:p>
    <w:p w14:paraId="09825EDF" w14:textId="151F10FC" w:rsidR="00E41150" w:rsidRPr="006A46BD" w:rsidRDefault="00E41150" w:rsidP="008960B7">
      <w:pPr>
        <w:pStyle w:val="Heading4"/>
        <w:spacing w:line="360" w:lineRule="auto"/>
        <w:rPr>
          <w:rFonts w:cs="Times New Roman"/>
          <w:szCs w:val="28"/>
        </w:rPr>
      </w:pPr>
      <w:r w:rsidRPr="006A46BD">
        <w:rPr>
          <w:rFonts w:cs="Times New Roman"/>
          <w:szCs w:val="28"/>
        </w:rPr>
        <w:t>4.1.1.1 Trang chủ</w:t>
      </w:r>
    </w:p>
    <w:p w14:paraId="15D15289" w14:textId="77777777" w:rsidR="008253A9" w:rsidRPr="006A46BD" w:rsidRDefault="008253A9" w:rsidP="008960B7">
      <w:pPr>
        <w:keepNext/>
        <w:spacing w:line="360" w:lineRule="auto"/>
        <w:jc w:val="center"/>
        <w:rPr>
          <w:szCs w:val="28"/>
        </w:rPr>
      </w:pPr>
      <w:r w:rsidRPr="006A46BD">
        <w:rPr>
          <w:noProof/>
          <w:szCs w:val="28"/>
        </w:rPr>
        <w:drawing>
          <wp:inline distT="0" distB="0" distL="0" distR="0" wp14:anchorId="4E69C70F" wp14:editId="709BCC84">
            <wp:extent cx="5579745" cy="3138805"/>
            <wp:effectExtent l="19050" t="19050" r="20955" b="23495"/>
            <wp:docPr id="14573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126" name=""/>
                    <pic:cNvPicPr/>
                  </pic:nvPicPr>
                  <pic:blipFill>
                    <a:blip r:embed="rId38"/>
                    <a:stretch>
                      <a:fillRect/>
                    </a:stretch>
                  </pic:blipFill>
                  <pic:spPr>
                    <a:xfrm>
                      <a:off x="0" y="0"/>
                      <a:ext cx="5579745" cy="3138805"/>
                    </a:xfrm>
                    <a:prstGeom prst="rect">
                      <a:avLst/>
                    </a:prstGeom>
                    <a:ln>
                      <a:solidFill>
                        <a:schemeClr val="tx1"/>
                      </a:solidFill>
                    </a:ln>
                  </pic:spPr>
                </pic:pic>
              </a:graphicData>
            </a:graphic>
          </wp:inline>
        </w:drawing>
      </w:r>
    </w:p>
    <w:p w14:paraId="6EF2BAD5" w14:textId="19671C13" w:rsidR="00E41150" w:rsidRPr="006A46BD" w:rsidRDefault="008960B7" w:rsidP="008960B7">
      <w:pPr>
        <w:pStyle w:val="Caption"/>
        <w:rPr>
          <w:szCs w:val="28"/>
        </w:rPr>
      </w:pPr>
      <w:bookmarkStart w:id="245" w:name="_Toc167628552"/>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w:t>
      </w:r>
      <w:r w:rsidR="00AB302C">
        <w:fldChar w:fldCharType="end"/>
      </w:r>
      <w:r w:rsidR="008253A9" w:rsidRPr="006A46BD">
        <w:rPr>
          <w:szCs w:val="28"/>
        </w:rPr>
        <w:t xml:space="preserve"> Giao diện trang chủ</w:t>
      </w:r>
      <w:bookmarkEnd w:id="245"/>
    </w:p>
    <w:p w14:paraId="5167ABE9" w14:textId="02C16E85" w:rsidR="00FA6E19" w:rsidRPr="006A46BD" w:rsidRDefault="00FA6E19" w:rsidP="008960B7">
      <w:pPr>
        <w:pStyle w:val="Heading4"/>
        <w:spacing w:line="360" w:lineRule="auto"/>
        <w:rPr>
          <w:rFonts w:cs="Times New Roman"/>
          <w:szCs w:val="28"/>
        </w:rPr>
      </w:pPr>
      <w:r w:rsidRPr="006A46BD">
        <w:rPr>
          <w:rFonts w:cs="Times New Roman"/>
          <w:szCs w:val="28"/>
        </w:rPr>
        <w:lastRenderedPageBreak/>
        <w:t>4.1.1.2 Nhóm</w:t>
      </w:r>
    </w:p>
    <w:p w14:paraId="5E846E89" w14:textId="77777777" w:rsidR="00654463" w:rsidRPr="006A46BD" w:rsidRDefault="00654463" w:rsidP="008960B7">
      <w:pPr>
        <w:keepNext/>
        <w:spacing w:line="360" w:lineRule="auto"/>
        <w:jc w:val="center"/>
        <w:rPr>
          <w:szCs w:val="28"/>
        </w:rPr>
      </w:pPr>
      <w:r w:rsidRPr="006A46BD">
        <w:rPr>
          <w:noProof/>
          <w:szCs w:val="28"/>
        </w:rPr>
        <w:drawing>
          <wp:inline distT="0" distB="0" distL="0" distR="0" wp14:anchorId="23C1D10E" wp14:editId="761C558D">
            <wp:extent cx="5579745" cy="3138606"/>
            <wp:effectExtent l="19050" t="19050" r="20955" b="24130"/>
            <wp:docPr id="135718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59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38606"/>
                    </a:xfrm>
                    <a:prstGeom prst="rect">
                      <a:avLst/>
                    </a:prstGeom>
                    <a:ln>
                      <a:solidFill>
                        <a:schemeClr val="tx1"/>
                      </a:solidFill>
                    </a:ln>
                  </pic:spPr>
                </pic:pic>
              </a:graphicData>
            </a:graphic>
          </wp:inline>
        </w:drawing>
      </w:r>
    </w:p>
    <w:p w14:paraId="5313D778" w14:textId="7982D7A0" w:rsidR="00654463" w:rsidRPr="006A46BD" w:rsidRDefault="008960B7" w:rsidP="008960B7">
      <w:pPr>
        <w:pStyle w:val="Caption"/>
        <w:rPr>
          <w:szCs w:val="28"/>
        </w:rPr>
      </w:pPr>
      <w:bookmarkStart w:id="246" w:name="_Toc167628553"/>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2</w:t>
      </w:r>
      <w:r w:rsidR="00AB302C">
        <w:fldChar w:fldCharType="end"/>
      </w:r>
      <w:r w:rsidR="00654463" w:rsidRPr="006A46BD">
        <w:rPr>
          <w:szCs w:val="28"/>
        </w:rPr>
        <w:t xml:space="preserve"> Giao diện nhóm</w:t>
      </w:r>
      <w:bookmarkEnd w:id="246"/>
    </w:p>
    <w:p w14:paraId="2EC39C00" w14:textId="14B68A96" w:rsidR="001E4812" w:rsidRPr="006A46BD" w:rsidRDefault="001E4812" w:rsidP="008960B7">
      <w:pPr>
        <w:pStyle w:val="Heading4"/>
        <w:spacing w:line="360" w:lineRule="auto"/>
        <w:rPr>
          <w:rFonts w:cs="Times New Roman"/>
          <w:szCs w:val="28"/>
        </w:rPr>
      </w:pPr>
      <w:r w:rsidRPr="006A46BD">
        <w:rPr>
          <w:rFonts w:cs="Times New Roman"/>
          <w:szCs w:val="28"/>
        </w:rPr>
        <w:t>4.1.1.3 Trang cá nhân</w:t>
      </w:r>
    </w:p>
    <w:p w14:paraId="7806EF91" w14:textId="77777777" w:rsidR="001E4812" w:rsidRPr="006A46BD" w:rsidRDefault="001E4812" w:rsidP="008960B7">
      <w:pPr>
        <w:keepNext/>
        <w:spacing w:line="360" w:lineRule="auto"/>
        <w:jc w:val="center"/>
        <w:rPr>
          <w:szCs w:val="28"/>
        </w:rPr>
      </w:pPr>
      <w:r w:rsidRPr="006A46BD">
        <w:rPr>
          <w:noProof/>
          <w:szCs w:val="28"/>
        </w:rPr>
        <w:drawing>
          <wp:inline distT="0" distB="0" distL="0" distR="0" wp14:anchorId="5FF5DEC1" wp14:editId="17551959">
            <wp:extent cx="5579745" cy="3138805"/>
            <wp:effectExtent l="19050" t="19050" r="20955" b="23495"/>
            <wp:docPr id="84743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9842" name=""/>
                    <pic:cNvPicPr/>
                  </pic:nvPicPr>
                  <pic:blipFill>
                    <a:blip r:embed="rId40"/>
                    <a:stretch>
                      <a:fillRect/>
                    </a:stretch>
                  </pic:blipFill>
                  <pic:spPr>
                    <a:xfrm>
                      <a:off x="0" y="0"/>
                      <a:ext cx="5579745" cy="3138805"/>
                    </a:xfrm>
                    <a:prstGeom prst="rect">
                      <a:avLst/>
                    </a:prstGeom>
                    <a:ln>
                      <a:solidFill>
                        <a:schemeClr val="tx1"/>
                      </a:solidFill>
                    </a:ln>
                  </pic:spPr>
                </pic:pic>
              </a:graphicData>
            </a:graphic>
          </wp:inline>
        </w:drawing>
      </w:r>
    </w:p>
    <w:p w14:paraId="787DC3F6" w14:textId="13021861" w:rsidR="001E4812" w:rsidRPr="006A46BD" w:rsidRDefault="008960B7" w:rsidP="008960B7">
      <w:pPr>
        <w:pStyle w:val="Caption"/>
        <w:rPr>
          <w:szCs w:val="28"/>
        </w:rPr>
      </w:pPr>
      <w:bookmarkStart w:id="247" w:name="_Toc167628554"/>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3</w:t>
      </w:r>
      <w:r w:rsidR="00AB302C">
        <w:fldChar w:fldCharType="end"/>
      </w:r>
      <w:r w:rsidR="001E4812" w:rsidRPr="006A46BD">
        <w:rPr>
          <w:szCs w:val="28"/>
        </w:rPr>
        <w:t xml:space="preserve"> Giao diện trang cá nhân</w:t>
      </w:r>
      <w:bookmarkEnd w:id="247"/>
    </w:p>
    <w:p w14:paraId="2264D178" w14:textId="633211D3" w:rsidR="002F0407" w:rsidRPr="006A46BD" w:rsidRDefault="002F0407" w:rsidP="008960B7">
      <w:pPr>
        <w:pStyle w:val="Heading4"/>
        <w:spacing w:line="360" w:lineRule="auto"/>
        <w:rPr>
          <w:rFonts w:cs="Times New Roman"/>
          <w:szCs w:val="28"/>
        </w:rPr>
      </w:pPr>
      <w:r w:rsidRPr="006A46BD">
        <w:rPr>
          <w:rFonts w:cs="Times New Roman"/>
          <w:szCs w:val="28"/>
        </w:rPr>
        <w:lastRenderedPageBreak/>
        <w:t>4.1.1.4 Cuộc trò chuyện</w:t>
      </w:r>
    </w:p>
    <w:p w14:paraId="08F5857B" w14:textId="77777777" w:rsidR="002F0407" w:rsidRPr="006A46BD" w:rsidRDefault="002F0407" w:rsidP="008960B7">
      <w:pPr>
        <w:keepNext/>
        <w:spacing w:line="360" w:lineRule="auto"/>
        <w:jc w:val="center"/>
        <w:rPr>
          <w:szCs w:val="28"/>
        </w:rPr>
      </w:pPr>
      <w:r w:rsidRPr="006A46BD">
        <w:rPr>
          <w:noProof/>
          <w:szCs w:val="28"/>
        </w:rPr>
        <w:drawing>
          <wp:inline distT="0" distB="0" distL="0" distR="0" wp14:anchorId="4CB31624" wp14:editId="1E874E00">
            <wp:extent cx="5579745" cy="3138805"/>
            <wp:effectExtent l="19050" t="19050" r="20955" b="23495"/>
            <wp:docPr id="12564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014" name=""/>
                    <pic:cNvPicPr/>
                  </pic:nvPicPr>
                  <pic:blipFill>
                    <a:blip r:embed="rId41"/>
                    <a:stretch>
                      <a:fillRect/>
                    </a:stretch>
                  </pic:blipFill>
                  <pic:spPr>
                    <a:xfrm>
                      <a:off x="0" y="0"/>
                      <a:ext cx="5579745" cy="3138805"/>
                    </a:xfrm>
                    <a:prstGeom prst="rect">
                      <a:avLst/>
                    </a:prstGeom>
                    <a:ln>
                      <a:solidFill>
                        <a:schemeClr val="tx1"/>
                      </a:solidFill>
                    </a:ln>
                  </pic:spPr>
                </pic:pic>
              </a:graphicData>
            </a:graphic>
          </wp:inline>
        </w:drawing>
      </w:r>
    </w:p>
    <w:p w14:paraId="7D5F598D" w14:textId="65AF1609" w:rsidR="002F0407" w:rsidRPr="006A46BD" w:rsidRDefault="008960B7" w:rsidP="008960B7">
      <w:pPr>
        <w:pStyle w:val="Caption"/>
        <w:rPr>
          <w:szCs w:val="28"/>
        </w:rPr>
      </w:pPr>
      <w:bookmarkStart w:id="248" w:name="_Toc167628555"/>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4</w:t>
      </w:r>
      <w:r w:rsidR="00AB302C">
        <w:fldChar w:fldCharType="end"/>
      </w:r>
      <w:r w:rsidR="002F0407" w:rsidRPr="006A46BD">
        <w:rPr>
          <w:szCs w:val="28"/>
        </w:rPr>
        <w:t xml:space="preserve"> Giao diện cuộc trò chuyện</w:t>
      </w:r>
      <w:bookmarkEnd w:id="248"/>
    </w:p>
    <w:p w14:paraId="4B73B6E8" w14:textId="04ECB497" w:rsidR="00B225A8" w:rsidRPr="006A46BD" w:rsidRDefault="00AD2D89" w:rsidP="008960B7">
      <w:pPr>
        <w:pStyle w:val="Heading4"/>
        <w:spacing w:line="360" w:lineRule="auto"/>
        <w:rPr>
          <w:rFonts w:cs="Times New Roman"/>
          <w:szCs w:val="28"/>
        </w:rPr>
      </w:pPr>
      <w:r w:rsidRPr="006A46BD">
        <w:rPr>
          <w:rFonts w:cs="Times New Roman"/>
          <w:szCs w:val="28"/>
        </w:rPr>
        <w:t>4.1.1.5 Bạn bè</w:t>
      </w:r>
    </w:p>
    <w:p w14:paraId="4F7CBA33" w14:textId="77777777" w:rsidR="00AD2D89" w:rsidRPr="006A46BD" w:rsidRDefault="00AD2D89" w:rsidP="008960B7">
      <w:pPr>
        <w:keepNext/>
        <w:spacing w:line="360" w:lineRule="auto"/>
        <w:jc w:val="center"/>
        <w:rPr>
          <w:szCs w:val="28"/>
        </w:rPr>
      </w:pPr>
      <w:r w:rsidRPr="006A46BD">
        <w:rPr>
          <w:noProof/>
          <w:szCs w:val="28"/>
        </w:rPr>
        <w:drawing>
          <wp:inline distT="0" distB="0" distL="0" distR="0" wp14:anchorId="33347EFC" wp14:editId="63C694F6">
            <wp:extent cx="5579745" cy="3138805"/>
            <wp:effectExtent l="19050" t="19050" r="20955" b="23495"/>
            <wp:docPr id="12850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694" name=""/>
                    <pic:cNvPicPr/>
                  </pic:nvPicPr>
                  <pic:blipFill>
                    <a:blip r:embed="rId42"/>
                    <a:stretch>
                      <a:fillRect/>
                    </a:stretch>
                  </pic:blipFill>
                  <pic:spPr>
                    <a:xfrm>
                      <a:off x="0" y="0"/>
                      <a:ext cx="5579745" cy="3138805"/>
                    </a:xfrm>
                    <a:prstGeom prst="rect">
                      <a:avLst/>
                    </a:prstGeom>
                    <a:ln>
                      <a:solidFill>
                        <a:schemeClr val="tx1"/>
                      </a:solidFill>
                    </a:ln>
                  </pic:spPr>
                </pic:pic>
              </a:graphicData>
            </a:graphic>
          </wp:inline>
        </w:drawing>
      </w:r>
    </w:p>
    <w:p w14:paraId="1E50044E" w14:textId="4916B63A" w:rsidR="00AD2D89" w:rsidRPr="006A46BD" w:rsidRDefault="008960B7" w:rsidP="008960B7">
      <w:pPr>
        <w:pStyle w:val="Caption"/>
        <w:rPr>
          <w:szCs w:val="28"/>
        </w:rPr>
      </w:pPr>
      <w:bookmarkStart w:id="249" w:name="_Toc167628556"/>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5</w:t>
      </w:r>
      <w:r w:rsidR="00AB302C">
        <w:fldChar w:fldCharType="end"/>
      </w:r>
      <w:r w:rsidR="00AD2D89" w:rsidRPr="006A46BD">
        <w:rPr>
          <w:szCs w:val="28"/>
        </w:rPr>
        <w:t xml:space="preserve"> Giao diện bạn bè</w:t>
      </w:r>
      <w:bookmarkEnd w:id="249"/>
    </w:p>
    <w:p w14:paraId="066CBBD8" w14:textId="08536AF2" w:rsidR="00224EC0" w:rsidRPr="006A46BD" w:rsidRDefault="00224EC0" w:rsidP="008960B7">
      <w:pPr>
        <w:pStyle w:val="Heading4"/>
        <w:spacing w:line="360" w:lineRule="auto"/>
        <w:rPr>
          <w:rFonts w:cs="Times New Roman"/>
          <w:szCs w:val="28"/>
        </w:rPr>
      </w:pPr>
      <w:r w:rsidRPr="006A46BD">
        <w:rPr>
          <w:rFonts w:cs="Times New Roman"/>
          <w:szCs w:val="28"/>
        </w:rPr>
        <w:lastRenderedPageBreak/>
        <w:t>4.1.1.6 Bài viết</w:t>
      </w:r>
    </w:p>
    <w:p w14:paraId="08369CBA" w14:textId="77777777" w:rsidR="00224EC0" w:rsidRPr="006A46BD" w:rsidRDefault="00224EC0" w:rsidP="008960B7">
      <w:pPr>
        <w:keepNext/>
        <w:spacing w:line="360" w:lineRule="auto"/>
        <w:jc w:val="center"/>
        <w:rPr>
          <w:szCs w:val="28"/>
        </w:rPr>
      </w:pPr>
      <w:r w:rsidRPr="006A46BD">
        <w:rPr>
          <w:noProof/>
          <w:szCs w:val="28"/>
        </w:rPr>
        <w:drawing>
          <wp:inline distT="0" distB="0" distL="0" distR="0" wp14:anchorId="49E52F30" wp14:editId="3BEC8CE2">
            <wp:extent cx="5579745" cy="3138805"/>
            <wp:effectExtent l="19050" t="19050" r="20955" b="23495"/>
            <wp:docPr id="1285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0720" name=""/>
                    <pic:cNvPicPr/>
                  </pic:nvPicPr>
                  <pic:blipFill>
                    <a:blip r:embed="rId43"/>
                    <a:stretch>
                      <a:fillRect/>
                    </a:stretch>
                  </pic:blipFill>
                  <pic:spPr>
                    <a:xfrm>
                      <a:off x="0" y="0"/>
                      <a:ext cx="5579745" cy="3138805"/>
                    </a:xfrm>
                    <a:prstGeom prst="rect">
                      <a:avLst/>
                    </a:prstGeom>
                    <a:ln>
                      <a:solidFill>
                        <a:schemeClr val="tx1"/>
                      </a:solidFill>
                    </a:ln>
                  </pic:spPr>
                </pic:pic>
              </a:graphicData>
            </a:graphic>
          </wp:inline>
        </w:drawing>
      </w:r>
    </w:p>
    <w:p w14:paraId="3DBA35CF" w14:textId="28B10B92" w:rsidR="00224EC0" w:rsidRPr="006A46BD" w:rsidRDefault="008960B7" w:rsidP="008960B7">
      <w:pPr>
        <w:pStyle w:val="Caption"/>
        <w:rPr>
          <w:szCs w:val="28"/>
        </w:rPr>
      </w:pPr>
      <w:bookmarkStart w:id="250" w:name="_Toc167628557"/>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6</w:t>
      </w:r>
      <w:r w:rsidR="00AB302C">
        <w:fldChar w:fldCharType="end"/>
      </w:r>
      <w:r w:rsidR="00224EC0" w:rsidRPr="006A46BD">
        <w:rPr>
          <w:szCs w:val="28"/>
        </w:rPr>
        <w:t xml:space="preserve"> Giao diện bài viết</w:t>
      </w:r>
      <w:bookmarkEnd w:id="250"/>
    </w:p>
    <w:p w14:paraId="06AD134E" w14:textId="640074AB" w:rsidR="008B3347" w:rsidRPr="006A46BD" w:rsidRDefault="008B3347" w:rsidP="008960B7">
      <w:pPr>
        <w:pStyle w:val="Heading4"/>
        <w:spacing w:line="360" w:lineRule="auto"/>
        <w:rPr>
          <w:rFonts w:cs="Times New Roman"/>
          <w:szCs w:val="28"/>
        </w:rPr>
      </w:pPr>
      <w:r w:rsidRPr="006A46BD">
        <w:rPr>
          <w:rFonts w:cs="Times New Roman"/>
          <w:szCs w:val="28"/>
        </w:rPr>
        <w:t>4.1.1.7 Đăng nhập</w:t>
      </w:r>
    </w:p>
    <w:p w14:paraId="0EAEF289" w14:textId="77777777" w:rsidR="000D02D8" w:rsidRPr="006A46BD" w:rsidRDefault="000D02D8" w:rsidP="008960B7">
      <w:pPr>
        <w:keepNext/>
        <w:spacing w:line="360" w:lineRule="auto"/>
        <w:rPr>
          <w:szCs w:val="28"/>
        </w:rPr>
      </w:pPr>
      <w:r w:rsidRPr="006A46BD">
        <w:rPr>
          <w:noProof/>
          <w:szCs w:val="28"/>
        </w:rPr>
        <w:drawing>
          <wp:inline distT="0" distB="0" distL="0" distR="0" wp14:anchorId="61622432" wp14:editId="0D41438C">
            <wp:extent cx="5579745" cy="3138805"/>
            <wp:effectExtent l="19050" t="19050" r="20955" b="23495"/>
            <wp:docPr id="186533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6918" name=""/>
                    <pic:cNvPicPr/>
                  </pic:nvPicPr>
                  <pic:blipFill>
                    <a:blip r:embed="rId44"/>
                    <a:stretch>
                      <a:fillRect/>
                    </a:stretch>
                  </pic:blipFill>
                  <pic:spPr>
                    <a:xfrm>
                      <a:off x="0" y="0"/>
                      <a:ext cx="5579745" cy="3138805"/>
                    </a:xfrm>
                    <a:prstGeom prst="rect">
                      <a:avLst/>
                    </a:prstGeom>
                    <a:ln>
                      <a:solidFill>
                        <a:schemeClr val="tx1"/>
                      </a:solidFill>
                    </a:ln>
                  </pic:spPr>
                </pic:pic>
              </a:graphicData>
            </a:graphic>
          </wp:inline>
        </w:drawing>
      </w:r>
    </w:p>
    <w:p w14:paraId="3DFE165F" w14:textId="700AF108" w:rsidR="000D02D8" w:rsidRPr="006A46BD" w:rsidRDefault="008960B7" w:rsidP="008960B7">
      <w:pPr>
        <w:pStyle w:val="Caption"/>
        <w:rPr>
          <w:szCs w:val="28"/>
        </w:rPr>
      </w:pPr>
      <w:bookmarkStart w:id="251" w:name="_Toc167628558"/>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7</w:t>
      </w:r>
      <w:r w:rsidR="00AB302C">
        <w:fldChar w:fldCharType="end"/>
      </w:r>
      <w:r w:rsidR="000D02D8" w:rsidRPr="006A46BD">
        <w:rPr>
          <w:szCs w:val="28"/>
        </w:rPr>
        <w:t xml:space="preserve"> Giao diện đăng nhập</w:t>
      </w:r>
      <w:bookmarkEnd w:id="251"/>
    </w:p>
    <w:p w14:paraId="148273A5" w14:textId="150A4F39" w:rsidR="008B3347" w:rsidRPr="006A46BD" w:rsidRDefault="008B3347" w:rsidP="008960B7">
      <w:pPr>
        <w:pStyle w:val="Heading4"/>
        <w:spacing w:line="360" w:lineRule="auto"/>
        <w:rPr>
          <w:rFonts w:cs="Times New Roman"/>
          <w:szCs w:val="28"/>
        </w:rPr>
      </w:pPr>
      <w:r w:rsidRPr="006A46BD">
        <w:rPr>
          <w:rFonts w:cs="Times New Roman"/>
          <w:szCs w:val="28"/>
        </w:rPr>
        <w:lastRenderedPageBreak/>
        <w:t>4.1.1.8 Đăng ký</w:t>
      </w:r>
    </w:p>
    <w:p w14:paraId="5F92654C" w14:textId="77777777" w:rsidR="000D02D8" w:rsidRPr="006A46BD" w:rsidRDefault="000D02D8" w:rsidP="008960B7">
      <w:pPr>
        <w:keepNext/>
        <w:spacing w:line="360" w:lineRule="auto"/>
        <w:jc w:val="center"/>
        <w:rPr>
          <w:szCs w:val="28"/>
        </w:rPr>
      </w:pPr>
      <w:r w:rsidRPr="006A46BD">
        <w:rPr>
          <w:noProof/>
          <w:szCs w:val="28"/>
        </w:rPr>
        <w:drawing>
          <wp:inline distT="0" distB="0" distL="0" distR="0" wp14:anchorId="24ECB587" wp14:editId="0A2F024C">
            <wp:extent cx="5579745" cy="3138805"/>
            <wp:effectExtent l="19050" t="19050" r="20955" b="23495"/>
            <wp:docPr id="17366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5659" name=""/>
                    <pic:cNvPicPr/>
                  </pic:nvPicPr>
                  <pic:blipFill>
                    <a:blip r:embed="rId45"/>
                    <a:stretch>
                      <a:fillRect/>
                    </a:stretch>
                  </pic:blipFill>
                  <pic:spPr>
                    <a:xfrm>
                      <a:off x="0" y="0"/>
                      <a:ext cx="5579745" cy="3138805"/>
                    </a:xfrm>
                    <a:prstGeom prst="rect">
                      <a:avLst/>
                    </a:prstGeom>
                    <a:ln>
                      <a:solidFill>
                        <a:schemeClr val="tx1"/>
                      </a:solidFill>
                    </a:ln>
                  </pic:spPr>
                </pic:pic>
              </a:graphicData>
            </a:graphic>
          </wp:inline>
        </w:drawing>
      </w:r>
    </w:p>
    <w:p w14:paraId="35486C69" w14:textId="37327252" w:rsidR="000D02D8" w:rsidRPr="006A46BD" w:rsidRDefault="008960B7" w:rsidP="008960B7">
      <w:pPr>
        <w:pStyle w:val="Caption"/>
        <w:rPr>
          <w:szCs w:val="28"/>
        </w:rPr>
      </w:pPr>
      <w:bookmarkStart w:id="252" w:name="_Toc167628559"/>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8</w:t>
      </w:r>
      <w:r w:rsidR="00AB302C">
        <w:fldChar w:fldCharType="end"/>
      </w:r>
      <w:r w:rsidR="000D02D8" w:rsidRPr="006A46BD">
        <w:rPr>
          <w:szCs w:val="28"/>
        </w:rPr>
        <w:t xml:space="preserve"> Giao diện đăng ký</w:t>
      </w:r>
      <w:bookmarkEnd w:id="252"/>
    </w:p>
    <w:p w14:paraId="558AD90A" w14:textId="30A38DD0" w:rsidR="00EE00D7" w:rsidRPr="006A46BD" w:rsidRDefault="00EE00D7" w:rsidP="008960B7">
      <w:pPr>
        <w:pStyle w:val="Heading3"/>
        <w:spacing w:line="360" w:lineRule="auto"/>
        <w:rPr>
          <w:rFonts w:cs="Times New Roman"/>
          <w:szCs w:val="28"/>
        </w:rPr>
      </w:pPr>
      <w:bookmarkStart w:id="253" w:name="_Toc167631329"/>
      <w:r w:rsidRPr="006A46BD">
        <w:rPr>
          <w:rFonts w:cs="Times New Roman"/>
          <w:szCs w:val="28"/>
        </w:rPr>
        <w:t>4.1.2 Giao diện quản trị viên</w:t>
      </w:r>
      <w:bookmarkEnd w:id="253"/>
    </w:p>
    <w:p w14:paraId="3F26BF17" w14:textId="5521828C" w:rsidR="00396CE3" w:rsidRPr="006A46BD" w:rsidRDefault="00396CE3" w:rsidP="008960B7">
      <w:pPr>
        <w:pStyle w:val="Heading4"/>
        <w:spacing w:line="360" w:lineRule="auto"/>
        <w:rPr>
          <w:rFonts w:cs="Times New Roman"/>
          <w:szCs w:val="28"/>
        </w:rPr>
      </w:pPr>
      <w:r w:rsidRPr="006A46BD">
        <w:rPr>
          <w:rFonts w:cs="Times New Roman"/>
          <w:szCs w:val="28"/>
        </w:rPr>
        <w:t>4.1.2.1 Dashboard</w:t>
      </w:r>
    </w:p>
    <w:p w14:paraId="7E1CFB9A" w14:textId="77777777" w:rsidR="00FD4E4A" w:rsidRPr="006A46BD" w:rsidRDefault="00FD4E4A" w:rsidP="008960B7">
      <w:pPr>
        <w:keepNext/>
        <w:spacing w:line="360" w:lineRule="auto"/>
        <w:jc w:val="center"/>
        <w:rPr>
          <w:szCs w:val="28"/>
        </w:rPr>
      </w:pPr>
      <w:r w:rsidRPr="006A46BD">
        <w:rPr>
          <w:noProof/>
          <w:szCs w:val="28"/>
        </w:rPr>
        <w:drawing>
          <wp:inline distT="0" distB="0" distL="0" distR="0" wp14:anchorId="508DD6A3" wp14:editId="50CA114F">
            <wp:extent cx="5579745" cy="3138805"/>
            <wp:effectExtent l="19050" t="19050" r="20955" b="23495"/>
            <wp:docPr id="2982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4183" name=""/>
                    <pic:cNvPicPr/>
                  </pic:nvPicPr>
                  <pic:blipFill>
                    <a:blip r:embed="rId46"/>
                    <a:stretch>
                      <a:fillRect/>
                    </a:stretch>
                  </pic:blipFill>
                  <pic:spPr>
                    <a:xfrm>
                      <a:off x="0" y="0"/>
                      <a:ext cx="5579745" cy="3138805"/>
                    </a:xfrm>
                    <a:prstGeom prst="rect">
                      <a:avLst/>
                    </a:prstGeom>
                    <a:ln>
                      <a:solidFill>
                        <a:schemeClr val="tx1"/>
                      </a:solidFill>
                    </a:ln>
                  </pic:spPr>
                </pic:pic>
              </a:graphicData>
            </a:graphic>
          </wp:inline>
        </w:drawing>
      </w:r>
    </w:p>
    <w:p w14:paraId="5D4FD1A2" w14:textId="10CFD164" w:rsidR="00FD4E4A" w:rsidRPr="006A46BD" w:rsidRDefault="008960B7" w:rsidP="008960B7">
      <w:pPr>
        <w:pStyle w:val="Caption"/>
        <w:rPr>
          <w:szCs w:val="28"/>
        </w:rPr>
      </w:pPr>
      <w:bookmarkStart w:id="254" w:name="_Toc167628560"/>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9</w:t>
      </w:r>
      <w:r w:rsidR="00AB302C">
        <w:fldChar w:fldCharType="end"/>
      </w:r>
      <w:r w:rsidR="00FD4E4A" w:rsidRPr="006A46BD">
        <w:rPr>
          <w:szCs w:val="28"/>
        </w:rPr>
        <w:t xml:space="preserve"> Giao diện dashboard</w:t>
      </w:r>
      <w:bookmarkEnd w:id="254"/>
    </w:p>
    <w:p w14:paraId="0FAE29A2" w14:textId="46E41A5E" w:rsidR="00396CE3" w:rsidRPr="006A46BD" w:rsidRDefault="00396CE3" w:rsidP="008960B7">
      <w:pPr>
        <w:pStyle w:val="Heading4"/>
        <w:spacing w:line="360" w:lineRule="auto"/>
        <w:rPr>
          <w:rFonts w:cs="Times New Roman"/>
          <w:szCs w:val="28"/>
        </w:rPr>
      </w:pPr>
      <w:r w:rsidRPr="006A46BD">
        <w:rPr>
          <w:rFonts w:cs="Times New Roman"/>
          <w:szCs w:val="28"/>
        </w:rPr>
        <w:lastRenderedPageBreak/>
        <w:t>4.1.2.2 Quản lý người dùng</w:t>
      </w:r>
    </w:p>
    <w:p w14:paraId="6029239C" w14:textId="77777777" w:rsidR="00FD4E4A" w:rsidRPr="006A46BD" w:rsidRDefault="00FD4E4A" w:rsidP="008960B7">
      <w:pPr>
        <w:keepNext/>
        <w:spacing w:line="360" w:lineRule="auto"/>
        <w:jc w:val="center"/>
        <w:rPr>
          <w:szCs w:val="28"/>
        </w:rPr>
      </w:pPr>
      <w:r w:rsidRPr="006A46BD">
        <w:rPr>
          <w:noProof/>
          <w:szCs w:val="28"/>
        </w:rPr>
        <w:drawing>
          <wp:inline distT="0" distB="0" distL="0" distR="0" wp14:anchorId="1A23929E" wp14:editId="67AD5CFA">
            <wp:extent cx="5579745" cy="3138805"/>
            <wp:effectExtent l="19050" t="19050" r="20955" b="23495"/>
            <wp:docPr id="45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4057" name=""/>
                    <pic:cNvPicPr/>
                  </pic:nvPicPr>
                  <pic:blipFill>
                    <a:blip r:embed="rId47"/>
                    <a:stretch>
                      <a:fillRect/>
                    </a:stretch>
                  </pic:blipFill>
                  <pic:spPr>
                    <a:xfrm>
                      <a:off x="0" y="0"/>
                      <a:ext cx="5579745" cy="3138805"/>
                    </a:xfrm>
                    <a:prstGeom prst="rect">
                      <a:avLst/>
                    </a:prstGeom>
                    <a:ln>
                      <a:solidFill>
                        <a:schemeClr val="tx1"/>
                      </a:solidFill>
                    </a:ln>
                  </pic:spPr>
                </pic:pic>
              </a:graphicData>
            </a:graphic>
          </wp:inline>
        </w:drawing>
      </w:r>
    </w:p>
    <w:p w14:paraId="30C7315B" w14:textId="6071F920" w:rsidR="00FD4E4A" w:rsidRPr="006A46BD" w:rsidRDefault="008960B7" w:rsidP="008960B7">
      <w:pPr>
        <w:pStyle w:val="Caption"/>
        <w:rPr>
          <w:szCs w:val="28"/>
        </w:rPr>
      </w:pPr>
      <w:bookmarkStart w:id="255" w:name="_Toc167628561"/>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10</w:t>
      </w:r>
      <w:r w:rsidR="00AB302C">
        <w:fldChar w:fldCharType="end"/>
      </w:r>
      <w:r w:rsidR="00FD4E4A" w:rsidRPr="006A46BD">
        <w:rPr>
          <w:szCs w:val="28"/>
        </w:rPr>
        <w:t xml:space="preserve"> Giao diện quản lý người dùng</w:t>
      </w:r>
      <w:bookmarkEnd w:id="255"/>
    </w:p>
    <w:p w14:paraId="6997BA64" w14:textId="1195BB34" w:rsidR="00396CE3" w:rsidRPr="006A46BD" w:rsidRDefault="00396CE3" w:rsidP="008960B7">
      <w:pPr>
        <w:pStyle w:val="Heading4"/>
        <w:spacing w:line="360" w:lineRule="auto"/>
        <w:rPr>
          <w:rFonts w:cs="Times New Roman"/>
          <w:szCs w:val="28"/>
        </w:rPr>
      </w:pPr>
      <w:r w:rsidRPr="006A46BD">
        <w:rPr>
          <w:rFonts w:cs="Times New Roman"/>
          <w:szCs w:val="28"/>
        </w:rPr>
        <w:t>4.1.2.3 Quản lý nhóm</w:t>
      </w:r>
    </w:p>
    <w:p w14:paraId="037E877E" w14:textId="77777777" w:rsidR="00FD4E4A" w:rsidRPr="006A46BD" w:rsidRDefault="00FD4E4A" w:rsidP="008960B7">
      <w:pPr>
        <w:keepNext/>
        <w:spacing w:line="360" w:lineRule="auto"/>
        <w:jc w:val="center"/>
        <w:rPr>
          <w:szCs w:val="28"/>
        </w:rPr>
      </w:pPr>
      <w:r w:rsidRPr="006A46BD">
        <w:rPr>
          <w:noProof/>
          <w:szCs w:val="28"/>
        </w:rPr>
        <w:drawing>
          <wp:inline distT="0" distB="0" distL="0" distR="0" wp14:anchorId="6DF2DF1F" wp14:editId="00A63F69">
            <wp:extent cx="5579745" cy="3138805"/>
            <wp:effectExtent l="19050" t="19050" r="20955" b="23495"/>
            <wp:docPr id="145212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20220" name=""/>
                    <pic:cNvPicPr/>
                  </pic:nvPicPr>
                  <pic:blipFill>
                    <a:blip r:embed="rId48"/>
                    <a:stretch>
                      <a:fillRect/>
                    </a:stretch>
                  </pic:blipFill>
                  <pic:spPr>
                    <a:xfrm>
                      <a:off x="0" y="0"/>
                      <a:ext cx="5579745" cy="3138805"/>
                    </a:xfrm>
                    <a:prstGeom prst="rect">
                      <a:avLst/>
                    </a:prstGeom>
                    <a:ln>
                      <a:solidFill>
                        <a:schemeClr val="tx1"/>
                      </a:solidFill>
                    </a:ln>
                  </pic:spPr>
                </pic:pic>
              </a:graphicData>
            </a:graphic>
          </wp:inline>
        </w:drawing>
      </w:r>
    </w:p>
    <w:p w14:paraId="59C20AAE" w14:textId="59EB0F90" w:rsidR="00FD4E4A" w:rsidRPr="006A46BD" w:rsidRDefault="008960B7" w:rsidP="008960B7">
      <w:pPr>
        <w:pStyle w:val="Caption"/>
        <w:rPr>
          <w:szCs w:val="28"/>
        </w:rPr>
      </w:pPr>
      <w:bookmarkStart w:id="256" w:name="_Toc167628562"/>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11</w:t>
      </w:r>
      <w:r w:rsidR="00AB302C">
        <w:fldChar w:fldCharType="end"/>
      </w:r>
      <w:r w:rsidR="00FD4E4A" w:rsidRPr="006A46BD">
        <w:rPr>
          <w:szCs w:val="28"/>
        </w:rPr>
        <w:t xml:space="preserve"> Giao diện quản lý nhóm</w:t>
      </w:r>
      <w:bookmarkEnd w:id="256"/>
    </w:p>
    <w:p w14:paraId="594A330E" w14:textId="21848BD3" w:rsidR="00396CE3" w:rsidRPr="006A46BD" w:rsidRDefault="00396CE3" w:rsidP="008960B7">
      <w:pPr>
        <w:pStyle w:val="Heading4"/>
        <w:spacing w:line="360" w:lineRule="auto"/>
        <w:rPr>
          <w:rFonts w:cs="Times New Roman"/>
          <w:szCs w:val="28"/>
        </w:rPr>
      </w:pPr>
      <w:r w:rsidRPr="006A46BD">
        <w:rPr>
          <w:rFonts w:cs="Times New Roman"/>
          <w:szCs w:val="28"/>
        </w:rPr>
        <w:lastRenderedPageBreak/>
        <w:t>4.1.2.4 Quản lý bài viết</w:t>
      </w:r>
    </w:p>
    <w:p w14:paraId="461E856C" w14:textId="77777777" w:rsidR="00153A32" w:rsidRPr="006A46BD" w:rsidRDefault="00153A32" w:rsidP="008960B7">
      <w:pPr>
        <w:keepNext/>
        <w:spacing w:line="360" w:lineRule="auto"/>
        <w:jc w:val="center"/>
        <w:rPr>
          <w:szCs w:val="28"/>
        </w:rPr>
      </w:pPr>
      <w:r w:rsidRPr="006A46BD">
        <w:rPr>
          <w:noProof/>
          <w:szCs w:val="28"/>
        </w:rPr>
        <w:drawing>
          <wp:inline distT="0" distB="0" distL="0" distR="0" wp14:anchorId="4FE709C2" wp14:editId="6B7C4C43">
            <wp:extent cx="5579745" cy="3138805"/>
            <wp:effectExtent l="19050" t="19050" r="20955" b="23495"/>
            <wp:docPr id="129880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0649" name=""/>
                    <pic:cNvPicPr/>
                  </pic:nvPicPr>
                  <pic:blipFill>
                    <a:blip r:embed="rId49"/>
                    <a:stretch>
                      <a:fillRect/>
                    </a:stretch>
                  </pic:blipFill>
                  <pic:spPr>
                    <a:xfrm>
                      <a:off x="0" y="0"/>
                      <a:ext cx="5579745" cy="3138805"/>
                    </a:xfrm>
                    <a:prstGeom prst="rect">
                      <a:avLst/>
                    </a:prstGeom>
                    <a:ln>
                      <a:solidFill>
                        <a:schemeClr val="tx1"/>
                      </a:solidFill>
                    </a:ln>
                  </pic:spPr>
                </pic:pic>
              </a:graphicData>
            </a:graphic>
          </wp:inline>
        </w:drawing>
      </w:r>
    </w:p>
    <w:p w14:paraId="1AA11836" w14:textId="5B42CB03" w:rsidR="00153A32" w:rsidRDefault="008960B7" w:rsidP="008960B7">
      <w:pPr>
        <w:pStyle w:val="Caption"/>
        <w:rPr>
          <w:szCs w:val="28"/>
        </w:rPr>
      </w:pPr>
      <w:bookmarkStart w:id="257" w:name="_Toc167628563"/>
      <w:r>
        <w:t xml:space="preserve">Hình </w:t>
      </w:r>
      <w:r w:rsidR="00AB302C">
        <w:fldChar w:fldCharType="begin"/>
      </w:r>
      <w:r w:rsidR="00AB302C">
        <w:instrText xml:space="preserve"> STYLEREF 1 \s </w:instrText>
      </w:r>
      <w:r w:rsidR="00AB302C">
        <w:fldChar w:fldCharType="separate"/>
      </w:r>
      <w:r w:rsidR="00AB302C">
        <w:rPr>
          <w:noProof/>
        </w:rPr>
        <w:t>4</w:t>
      </w:r>
      <w:r w:rsidR="00AB302C">
        <w:fldChar w:fldCharType="end"/>
      </w:r>
      <w:r w:rsidR="00AB302C">
        <w:t>.</w:t>
      </w:r>
      <w:r w:rsidR="00AB302C">
        <w:fldChar w:fldCharType="begin"/>
      </w:r>
      <w:r w:rsidR="00AB302C">
        <w:instrText xml:space="preserve"> SEQ Hình \* ARABIC \s 1 </w:instrText>
      </w:r>
      <w:r w:rsidR="00AB302C">
        <w:fldChar w:fldCharType="separate"/>
      </w:r>
      <w:r w:rsidR="00AB302C">
        <w:rPr>
          <w:noProof/>
        </w:rPr>
        <w:t>12</w:t>
      </w:r>
      <w:r w:rsidR="00AB302C">
        <w:fldChar w:fldCharType="end"/>
      </w:r>
      <w:r w:rsidR="00153A32" w:rsidRPr="006A46BD">
        <w:rPr>
          <w:szCs w:val="28"/>
        </w:rPr>
        <w:t xml:space="preserve"> Giao diện quản lý bài viết</w:t>
      </w:r>
      <w:bookmarkEnd w:id="257"/>
    </w:p>
    <w:p w14:paraId="3DC875A8" w14:textId="2F09DB6D" w:rsidR="005E2622" w:rsidRDefault="005E2622" w:rsidP="005E2622">
      <w:pPr>
        <w:pStyle w:val="Heading4"/>
      </w:pPr>
      <w:r>
        <w:t>4.1.2.5 Quản lý báo cáo</w:t>
      </w:r>
    </w:p>
    <w:p w14:paraId="71B67180" w14:textId="77777777" w:rsidR="00AB302C" w:rsidRDefault="00AB302C" w:rsidP="00AC7EE3">
      <w:pPr>
        <w:keepNext/>
        <w:jc w:val="center"/>
      </w:pPr>
      <w:r>
        <w:rPr>
          <w:noProof/>
        </w:rPr>
        <w:drawing>
          <wp:inline distT="0" distB="0" distL="0" distR="0" wp14:anchorId="17674127" wp14:editId="2548CE6F">
            <wp:extent cx="5579745" cy="3138805"/>
            <wp:effectExtent l="19050" t="19050" r="20955" b="23495"/>
            <wp:docPr id="184588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82570" name=""/>
                    <pic:cNvPicPr/>
                  </pic:nvPicPr>
                  <pic:blipFill>
                    <a:blip r:embed="rId50"/>
                    <a:stretch>
                      <a:fillRect/>
                    </a:stretch>
                  </pic:blipFill>
                  <pic:spPr>
                    <a:xfrm>
                      <a:off x="0" y="0"/>
                      <a:ext cx="5579745" cy="3138805"/>
                    </a:xfrm>
                    <a:prstGeom prst="rect">
                      <a:avLst/>
                    </a:prstGeom>
                    <a:ln>
                      <a:solidFill>
                        <a:schemeClr val="tx1"/>
                      </a:solidFill>
                    </a:ln>
                  </pic:spPr>
                </pic:pic>
              </a:graphicData>
            </a:graphic>
          </wp:inline>
        </w:drawing>
      </w:r>
    </w:p>
    <w:p w14:paraId="620138AC" w14:textId="39581D98" w:rsidR="005E2622" w:rsidRPr="005E2622" w:rsidRDefault="00AB302C" w:rsidP="00AB302C">
      <w:pPr>
        <w:pStyle w:val="Caption"/>
      </w:pPr>
      <w:bookmarkStart w:id="258" w:name="_Toc16762856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t xml:space="preserve"> Giao diện quản lý báo cáo</w:t>
      </w:r>
      <w:bookmarkEnd w:id="258"/>
    </w:p>
    <w:p w14:paraId="481EA572" w14:textId="45D9BCA8" w:rsidR="002F0600" w:rsidRPr="006A46BD" w:rsidRDefault="002F0600" w:rsidP="008960B7">
      <w:pPr>
        <w:pStyle w:val="Heading2"/>
        <w:spacing w:line="360" w:lineRule="auto"/>
        <w:rPr>
          <w:szCs w:val="28"/>
        </w:rPr>
      </w:pPr>
      <w:bookmarkStart w:id="259" w:name="_Toc167631330"/>
      <w:r w:rsidRPr="006A46BD">
        <w:rPr>
          <w:szCs w:val="28"/>
        </w:rPr>
        <w:lastRenderedPageBreak/>
        <w:t>4.2 Kiểm thử hệ thống</w:t>
      </w:r>
      <w:bookmarkEnd w:id="259"/>
    </w:p>
    <w:p w14:paraId="7C009B3A" w14:textId="4BA44FCB" w:rsidR="00FB65E8" w:rsidRPr="006A46BD" w:rsidRDefault="00FB65E8" w:rsidP="008960B7">
      <w:pPr>
        <w:pStyle w:val="Heading3"/>
        <w:spacing w:line="360" w:lineRule="auto"/>
        <w:rPr>
          <w:rFonts w:cs="Times New Roman"/>
          <w:szCs w:val="28"/>
        </w:rPr>
      </w:pPr>
      <w:bookmarkStart w:id="260" w:name="_Toc167631331"/>
      <w:r w:rsidRPr="006A46BD">
        <w:rPr>
          <w:rFonts w:cs="Times New Roman"/>
          <w:szCs w:val="28"/>
        </w:rPr>
        <w:t>4.2.1 Lịch trình công việc</w:t>
      </w:r>
      <w:bookmarkEnd w:id="260"/>
    </w:p>
    <w:tbl>
      <w:tblPr>
        <w:tblStyle w:val="Style31"/>
        <w:tblW w:w="8640" w:type="dxa"/>
        <w:tblLayout w:type="fixed"/>
        <w:tblLook w:val="04A0" w:firstRow="1" w:lastRow="0" w:firstColumn="1" w:lastColumn="0" w:noHBand="0" w:noVBand="1"/>
      </w:tblPr>
      <w:tblGrid>
        <w:gridCol w:w="2310"/>
        <w:gridCol w:w="1440"/>
        <w:gridCol w:w="1380"/>
        <w:gridCol w:w="1785"/>
        <w:gridCol w:w="1725"/>
      </w:tblGrid>
      <w:tr w:rsidR="009D77F7" w:rsidRPr="006A46BD" w14:paraId="368104DC" w14:textId="77777777" w:rsidTr="008C588B">
        <w:trPr>
          <w:trHeight w:val="815"/>
        </w:trPr>
        <w:tc>
          <w:tcPr>
            <w:tcW w:w="23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F09820" w14:textId="77777777" w:rsidR="009D77F7" w:rsidRPr="006A46BD" w:rsidRDefault="009D77F7" w:rsidP="008960B7">
            <w:pPr>
              <w:spacing w:before="240" w:after="240" w:line="360" w:lineRule="auto"/>
              <w:rPr>
                <w:rFonts w:ascii="Times New Roman" w:hAnsi="Times New Roman" w:cs="Times New Roman"/>
                <w:b/>
                <w:szCs w:val="28"/>
              </w:rPr>
            </w:pPr>
            <w:r w:rsidRPr="006A46BD">
              <w:rPr>
                <w:rFonts w:ascii="Times New Roman" w:hAnsi="Times New Roman" w:cs="Times New Roman"/>
                <w:b/>
                <w:szCs w:val="28"/>
              </w:rPr>
              <w:t>Mốc công việc</w:t>
            </w:r>
          </w:p>
        </w:tc>
        <w:tc>
          <w:tcPr>
            <w:tcW w:w="14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208EEEC" w14:textId="77777777" w:rsidR="009D77F7" w:rsidRPr="006A46BD" w:rsidRDefault="009D77F7" w:rsidP="008960B7">
            <w:pPr>
              <w:spacing w:before="240" w:after="240" w:line="360" w:lineRule="auto"/>
              <w:rPr>
                <w:rFonts w:ascii="Times New Roman" w:hAnsi="Times New Roman" w:cs="Times New Roman"/>
                <w:b/>
                <w:szCs w:val="28"/>
              </w:rPr>
            </w:pPr>
            <w:r w:rsidRPr="006A46BD">
              <w:rPr>
                <w:rFonts w:ascii="Times New Roman" w:hAnsi="Times New Roman" w:cs="Times New Roman"/>
                <w:b/>
                <w:szCs w:val="28"/>
              </w:rPr>
              <w:t>Sản phẩm</w:t>
            </w:r>
          </w:p>
        </w:tc>
        <w:tc>
          <w:tcPr>
            <w:tcW w:w="13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BC2C8C5" w14:textId="77777777" w:rsidR="009D77F7" w:rsidRPr="006A46BD" w:rsidRDefault="009D77F7" w:rsidP="008960B7">
            <w:pPr>
              <w:spacing w:before="240" w:after="240" w:line="360" w:lineRule="auto"/>
              <w:rPr>
                <w:rFonts w:ascii="Times New Roman" w:hAnsi="Times New Roman" w:cs="Times New Roman"/>
                <w:b/>
                <w:szCs w:val="28"/>
              </w:rPr>
            </w:pPr>
            <w:r w:rsidRPr="006A46BD">
              <w:rPr>
                <w:rFonts w:ascii="Times New Roman" w:hAnsi="Times New Roman" w:cs="Times New Roman"/>
                <w:b/>
                <w:szCs w:val="28"/>
              </w:rPr>
              <w:t>Thời gian</w:t>
            </w:r>
          </w:p>
        </w:tc>
        <w:tc>
          <w:tcPr>
            <w:tcW w:w="17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A9D2347" w14:textId="77777777" w:rsidR="009D77F7" w:rsidRPr="006A46BD" w:rsidRDefault="009D77F7" w:rsidP="008960B7">
            <w:pPr>
              <w:spacing w:before="240" w:after="240" w:line="360" w:lineRule="auto"/>
              <w:rPr>
                <w:rFonts w:ascii="Times New Roman" w:hAnsi="Times New Roman" w:cs="Times New Roman"/>
                <w:b/>
                <w:szCs w:val="28"/>
              </w:rPr>
            </w:pPr>
            <w:r w:rsidRPr="006A46BD">
              <w:rPr>
                <w:rFonts w:ascii="Times New Roman" w:hAnsi="Times New Roman" w:cs="Times New Roman"/>
                <w:b/>
                <w:szCs w:val="28"/>
              </w:rPr>
              <w:t>Bắt đầu</w:t>
            </w:r>
          </w:p>
        </w:tc>
        <w:tc>
          <w:tcPr>
            <w:tcW w:w="172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95F4258" w14:textId="77777777" w:rsidR="009D77F7" w:rsidRPr="006A46BD" w:rsidRDefault="009D77F7" w:rsidP="008960B7">
            <w:pPr>
              <w:spacing w:before="240" w:after="240" w:line="360" w:lineRule="auto"/>
              <w:rPr>
                <w:rFonts w:ascii="Times New Roman" w:hAnsi="Times New Roman" w:cs="Times New Roman"/>
                <w:b/>
                <w:szCs w:val="28"/>
              </w:rPr>
            </w:pPr>
            <w:r w:rsidRPr="006A46BD">
              <w:rPr>
                <w:rFonts w:ascii="Times New Roman" w:hAnsi="Times New Roman" w:cs="Times New Roman"/>
                <w:b/>
                <w:szCs w:val="28"/>
              </w:rPr>
              <w:t>Kết thúc</w:t>
            </w:r>
          </w:p>
        </w:tc>
      </w:tr>
      <w:tr w:rsidR="009D77F7" w:rsidRPr="006A46BD" w14:paraId="7B32199F" w14:textId="77777777" w:rsidTr="008C588B">
        <w:trPr>
          <w:trHeight w:val="1250"/>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EA42C10"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Lập kế hoạch kiểm thử</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4B3B27DF"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plan</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3775697C"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2E5C7ADC"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18/04/2024</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2CE22855"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18/04/2024</w:t>
            </w:r>
          </w:p>
        </w:tc>
      </w:tr>
      <w:tr w:rsidR="009D77F7" w:rsidRPr="006A46BD" w14:paraId="5E070C65" w14:textId="77777777" w:rsidTr="008C588B">
        <w:trPr>
          <w:trHeight w:val="815"/>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0DD34F"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Thiết kế các testcase</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497062ED"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case</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77900725"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6B6F099B"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18/04/2024</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1DD06031"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18/04/2024</w:t>
            </w:r>
          </w:p>
        </w:tc>
      </w:tr>
      <w:tr w:rsidR="009D77F7" w:rsidRPr="006A46BD" w14:paraId="4B607673" w14:textId="77777777" w:rsidTr="008C588B">
        <w:trPr>
          <w:trHeight w:val="800"/>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735B4D"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Viết các testcase</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1782864C"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case</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0566C59D"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52B7CDC2"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18/04/2024</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705D6E61" w14:textId="7695E0B8"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19/04/2024</w:t>
            </w:r>
          </w:p>
        </w:tc>
      </w:tr>
      <w:tr w:rsidR="009D77F7" w:rsidRPr="006A46BD" w14:paraId="482C7AA7" w14:textId="77777777" w:rsidTr="008C588B">
        <w:trPr>
          <w:trHeight w:val="815"/>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EACF351"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Xem lại các testcase</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5BFF4696"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case</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6B43D25D" w14:textId="2E2F51A3"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0.5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23EA2CE1"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20/04/2023</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69C86736"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20/04/2024</w:t>
            </w:r>
          </w:p>
        </w:tc>
      </w:tr>
      <w:tr w:rsidR="009D77F7" w:rsidRPr="006A46BD" w14:paraId="49BA9DEB" w14:textId="77777777" w:rsidTr="008C588B">
        <w:trPr>
          <w:trHeight w:val="800"/>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6A320E"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Thực thi các testcase</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1E0F37AD"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case</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48D7B39A" w14:textId="0D1F103A"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0.5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1611E6ED"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20/04/2023</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47D4CC9E" w14:textId="136F2BFF"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21/04/2023</w:t>
            </w:r>
          </w:p>
        </w:tc>
      </w:tr>
      <w:tr w:rsidR="009D77F7" w:rsidRPr="006A46BD" w14:paraId="4B9E3E3C" w14:textId="77777777" w:rsidTr="008C588B">
        <w:trPr>
          <w:trHeight w:val="1265"/>
        </w:trPr>
        <w:tc>
          <w:tcPr>
            <w:tcW w:w="23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491604"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Ghi nhận và đánh giá kết quả kiểm thử</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69DE6287"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Test report</w:t>
            </w:r>
          </w:p>
        </w:tc>
        <w:tc>
          <w:tcPr>
            <w:tcW w:w="1380" w:type="dxa"/>
            <w:tcBorders>
              <w:top w:val="nil"/>
              <w:left w:val="nil"/>
              <w:bottom w:val="single" w:sz="6" w:space="0" w:color="000000"/>
              <w:right w:val="single" w:sz="6" w:space="0" w:color="000000"/>
            </w:tcBorders>
            <w:tcMar>
              <w:top w:w="100" w:type="dxa"/>
              <w:left w:w="100" w:type="dxa"/>
              <w:bottom w:w="100" w:type="dxa"/>
              <w:right w:w="100" w:type="dxa"/>
            </w:tcMar>
          </w:tcPr>
          <w:p w14:paraId="1376D566" w14:textId="77777777"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1 ngày</w:t>
            </w:r>
          </w:p>
        </w:tc>
        <w:tc>
          <w:tcPr>
            <w:tcW w:w="1785" w:type="dxa"/>
            <w:tcBorders>
              <w:top w:val="nil"/>
              <w:left w:val="nil"/>
              <w:bottom w:val="single" w:sz="6" w:space="0" w:color="000000"/>
              <w:right w:val="single" w:sz="6" w:space="0" w:color="000000"/>
            </w:tcBorders>
            <w:tcMar>
              <w:top w:w="100" w:type="dxa"/>
              <w:left w:w="100" w:type="dxa"/>
              <w:bottom w:w="100" w:type="dxa"/>
              <w:right w:w="100" w:type="dxa"/>
            </w:tcMar>
          </w:tcPr>
          <w:p w14:paraId="50E5634D" w14:textId="4C2082F4"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21/04/2023</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tcPr>
          <w:p w14:paraId="0B1F5220" w14:textId="13A56780" w:rsidR="009D77F7" w:rsidRPr="006A46BD" w:rsidRDefault="009D77F7" w:rsidP="008960B7">
            <w:pPr>
              <w:spacing w:before="240" w:after="240" w:line="360" w:lineRule="auto"/>
              <w:rPr>
                <w:rFonts w:ascii="Times New Roman" w:hAnsi="Times New Roman" w:cs="Times New Roman"/>
                <w:szCs w:val="28"/>
              </w:rPr>
            </w:pPr>
            <w:r w:rsidRPr="006A46BD">
              <w:rPr>
                <w:rFonts w:ascii="Times New Roman" w:hAnsi="Times New Roman" w:cs="Times New Roman"/>
                <w:szCs w:val="28"/>
              </w:rPr>
              <w:t>22/04/2023</w:t>
            </w:r>
          </w:p>
        </w:tc>
      </w:tr>
    </w:tbl>
    <w:p w14:paraId="3EA69AC5" w14:textId="77777777" w:rsidR="009D77F7" w:rsidRPr="006A46BD" w:rsidRDefault="009D77F7" w:rsidP="008960B7">
      <w:pPr>
        <w:spacing w:line="360" w:lineRule="auto"/>
        <w:rPr>
          <w:szCs w:val="28"/>
        </w:rPr>
      </w:pPr>
    </w:p>
    <w:p w14:paraId="20AE0375" w14:textId="06725E40" w:rsidR="00FB65E8" w:rsidRPr="006A46BD" w:rsidRDefault="00FB65E8" w:rsidP="008960B7">
      <w:pPr>
        <w:pStyle w:val="Heading3"/>
        <w:spacing w:line="360" w:lineRule="auto"/>
        <w:rPr>
          <w:rFonts w:cs="Times New Roman"/>
          <w:szCs w:val="28"/>
        </w:rPr>
      </w:pPr>
      <w:bookmarkStart w:id="261" w:name="_Toc167631332"/>
      <w:r w:rsidRPr="006A46BD">
        <w:rPr>
          <w:rFonts w:cs="Times New Roman"/>
          <w:szCs w:val="28"/>
        </w:rPr>
        <w:t>4.2.2 Môi trường kiểm thử</w:t>
      </w:r>
      <w:bookmarkEnd w:id="261"/>
    </w:p>
    <w:p w14:paraId="4731342F" w14:textId="2845AB54" w:rsidR="0014381A" w:rsidRPr="006A46BD" w:rsidRDefault="0014381A" w:rsidP="008960B7">
      <w:pPr>
        <w:spacing w:line="360" w:lineRule="auto"/>
        <w:ind w:firstLine="710"/>
        <w:rPr>
          <w:szCs w:val="28"/>
        </w:rPr>
      </w:pPr>
      <w:r w:rsidRPr="006A46BD">
        <w:rPr>
          <w:szCs w:val="28"/>
        </w:rPr>
        <w:t>Máy tính cá nhân có cài đặt .NET 6, Vue 3. Các giao diện của hệ thống quản trị được kiểm tra trên các hệ điều hành Windows, Mac, Linux.</w:t>
      </w:r>
    </w:p>
    <w:p w14:paraId="76B31668" w14:textId="77777777" w:rsidR="006B4EE1" w:rsidRPr="006A46BD" w:rsidRDefault="006A3D1E" w:rsidP="008960B7">
      <w:pPr>
        <w:spacing w:after="0" w:line="360" w:lineRule="auto"/>
        <w:ind w:left="0" w:right="0" w:firstLine="0"/>
        <w:rPr>
          <w:szCs w:val="28"/>
        </w:rPr>
      </w:pPr>
      <w:r w:rsidRPr="006A46BD">
        <w:rPr>
          <w:szCs w:val="28"/>
        </w:rPr>
        <w:lastRenderedPageBreak/>
        <w:t xml:space="preserve"> </w:t>
      </w:r>
      <w:r w:rsidRPr="006A46BD">
        <w:rPr>
          <w:szCs w:val="28"/>
        </w:rPr>
        <w:tab/>
        <w:t xml:space="preserve"> </w:t>
      </w:r>
    </w:p>
    <w:tbl>
      <w:tblPr>
        <w:tblStyle w:val="Style32"/>
        <w:tblW w:w="9285" w:type="dxa"/>
        <w:tblLayout w:type="fixed"/>
        <w:tblLook w:val="04A0" w:firstRow="1" w:lastRow="0" w:firstColumn="1" w:lastColumn="0" w:noHBand="0" w:noVBand="1"/>
      </w:tblPr>
      <w:tblGrid>
        <w:gridCol w:w="780"/>
        <w:gridCol w:w="1035"/>
        <w:gridCol w:w="870"/>
        <w:gridCol w:w="1230"/>
        <w:gridCol w:w="1770"/>
        <w:gridCol w:w="1785"/>
        <w:gridCol w:w="960"/>
        <w:gridCol w:w="855"/>
      </w:tblGrid>
      <w:tr w:rsidR="00695B6B" w:rsidRPr="006A46BD" w14:paraId="577BC1B2" w14:textId="77777777" w:rsidTr="008C588B">
        <w:trPr>
          <w:trHeight w:val="1008"/>
        </w:trPr>
        <w:tc>
          <w:tcPr>
            <w:tcW w:w="78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1313E69A"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STT Test case</w:t>
            </w:r>
          </w:p>
        </w:tc>
        <w:tc>
          <w:tcPr>
            <w:tcW w:w="103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D8258B7"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Tên Test case</w:t>
            </w:r>
          </w:p>
        </w:tc>
        <w:tc>
          <w:tcPr>
            <w:tcW w:w="8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0C925C38"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Loại kiểm thử</w:t>
            </w:r>
          </w:p>
        </w:tc>
        <w:tc>
          <w:tcPr>
            <w:tcW w:w="12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5E88E02"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Kịch bản kiểm thử</w:t>
            </w:r>
          </w:p>
        </w:tc>
        <w:tc>
          <w:tcPr>
            <w:tcW w:w="17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59CCF60"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Các bước thực hiện</w:t>
            </w:r>
          </w:p>
        </w:tc>
        <w:tc>
          <w:tcPr>
            <w:tcW w:w="178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0BCC57E4"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Kết quả mong đợi</w:t>
            </w:r>
          </w:p>
        </w:tc>
        <w:tc>
          <w:tcPr>
            <w:tcW w:w="9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9547A47"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Pass (X) or Fail</w:t>
            </w:r>
          </w:p>
        </w:tc>
        <w:tc>
          <w:tcPr>
            <w:tcW w:w="85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8E3D553"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b/>
                <w:szCs w:val="28"/>
              </w:rPr>
              <w:t>Ghi chú</w:t>
            </w:r>
          </w:p>
        </w:tc>
      </w:tr>
      <w:tr w:rsidR="00695B6B" w:rsidRPr="006A46BD" w14:paraId="620A68EA" w14:textId="77777777" w:rsidTr="008C588B">
        <w:trPr>
          <w:trHeight w:val="420"/>
        </w:trPr>
        <w:tc>
          <w:tcPr>
            <w:tcW w:w="9285" w:type="dxa"/>
            <w:gridSpan w:val="8"/>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1C29CE9" w14:textId="77777777" w:rsidR="00695B6B" w:rsidRPr="006A46BD" w:rsidRDefault="00695B6B" w:rsidP="008960B7">
            <w:pPr>
              <w:spacing w:after="0" w:line="360" w:lineRule="auto"/>
              <w:jc w:val="center"/>
              <w:rPr>
                <w:rFonts w:ascii="Times New Roman" w:hAnsi="Times New Roman" w:cs="Times New Roman"/>
                <w:b/>
                <w:szCs w:val="28"/>
              </w:rPr>
            </w:pPr>
            <w:r w:rsidRPr="006A46BD">
              <w:rPr>
                <w:rFonts w:ascii="Times New Roman" w:hAnsi="Times New Roman" w:cs="Times New Roman"/>
                <w:b/>
                <w:szCs w:val="28"/>
              </w:rPr>
              <w:t>Đăng nhập</w:t>
            </w:r>
          </w:p>
        </w:tc>
      </w:tr>
      <w:tr w:rsidR="00695B6B" w:rsidRPr="006A46BD" w14:paraId="68A01513" w14:textId="77777777" w:rsidTr="008C588B">
        <w:trPr>
          <w:trHeight w:val="168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7C3C8"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EA346"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nhập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AA98B"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70FAA"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đúng email và mật khẩu</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C241"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truy cập hệ thống.</w:t>
            </w:r>
            <w:r w:rsidRPr="006A46BD">
              <w:rPr>
                <w:rFonts w:ascii="Times New Roman" w:hAnsi="Times New Roman" w:cs="Times New Roman"/>
                <w:szCs w:val="28"/>
              </w:rPr>
              <w:br/>
              <w:t>2. Người dùng nhập email, mật khẩu và kích vào nút "Đăng nhập".</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8F4C1"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màn hình trang chủ</w:t>
            </w:r>
            <w:r w:rsidRPr="006A46BD">
              <w:rPr>
                <w:rFonts w:ascii="Times New Roman" w:hAnsi="Times New Roman" w:cs="Times New Roman"/>
                <w:szCs w:val="28"/>
              </w:rPr>
              <w:br/>
            </w:r>
            <w:r w:rsidRPr="006A46BD">
              <w:rPr>
                <w:rFonts w:ascii="Times New Roman" w:hAnsi="Times New Roman" w:cs="Times New Roman"/>
                <w:szCs w:val="28"/>
              </w:rPr>
              <w:br/>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527259"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7F978E7" w14:textId="77777777" w:rsidR="00695B6B" w:rsidRPr="006A46BD" w:rsidRDefault="00695B6B" w:rsidP="008960B7">
            <w:pPr>
              <w:spacing w:after="0" w:line="360" w:lineRule="auto"/>
              <w:rPr>
                <w:rFonts w:ascii="Times New Roman" w:hAnsi="Times New Roman" w:cs="Times New Roman"/>
                <w:szCs w:val="28"/>
              </w:rPr>
            </w:pPr>
          </w:p>
        </w:tc>
      </w:tr>
      <w:tr w:rsidR="00695B6B" w:rsidRPr="006A46BD" w14:paraId="2E791CA8" w14:textId="77777777" w:rsidTr="008C588B">
        <w:trPr>
          <w:trHeight w:val="168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56DF7"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68846E"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nhập không thành công 1</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D58C9"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33F547"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bỏ trống email hoặc mật khẩu,</w:t>
            </w:r>
          </w:p>
          <w:p w14:paraId="5155921D" w14:textId="77777777" w:rsidR="00695B6B" w:rsidRPr="006A46BD" w:rsidRDefault="00695B6B" w:rsidP="008960B7">
            <w:pPr>
              <w:spacing w:after="0" w:line="360" w:lineRule="auto"/>
              <w:rPr>
                <w:rFonts w:ascii="Times New Roman" w:hAnsi="Times New Roman" w:cs="Times New Roman"/>
                <w:szCs w:val="28"/>
              </w:rPr>
            </w:pP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D33CE6"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truy cập hệ thống.</w:t>
            </w:r>
            <w:r w:rsidRPr="006A46BD">
              <w:rPr>
                <w:rFonts w:ascii="Times New Roman" w:hAnsi="Times New Roman" w:cs="Times New Roman"/>
                <w:szCs w:val="28"/>
              </w:rPr>
              <w:br/>
              <w:t>2. Người dùng để trống email hoặc mật khẩu và kích vào nút "Đăng nhập".</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41FA3"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màn hình đăng nhập.</w:t>
            </w:r>
            <w:r w:rsidRPr="006A46BD">
              <w:rPr>
                <w:rFonts w:ascii="Times New Roman" w:hAnsi="Times New Roman" w:cs="Times New Roman"/>
                <w:szCs w:val="28"/>
              </w:rPr>
              <w:br/>
              <w:t>2. Hệ thống hiển thị thông báo lỗi "Bạn không được để trống các trường".</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EB97D"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DAE9AE4" w14:textId="77777777" w:rsidR="00695B6B" w:rsidRPr="006A46BD" w:rsidRDefault="00695B6B" w:rsidP="008960B7">
            <w:pPr>
              <w:spacing w:after="0" w:line="360" w:lineRule="auto"/>
              <w:rPr>
                <w:rFonts w:ascii="Times New Roman" w:hAnsi="Times New Roman" w:cs="Times New Roman"/>
                <w:szCs w:val="28"/>
              </w:rPr>
            </w:pPr>
          </w:p>
        </w:tc>
      </w:tr>
      <w:tr w:rsidR="00695B6B" w:rsidRPr="006A46BD" w14:paraId="16B03DDA" w14:textId="77777777" w:rsidTr="008C588B">
        <w:trPr>
          <w:trHeight w:val="168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D2E5F"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lastRenderedPageBreak/>
              <w:t>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8EE71"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nhập không thành công 2</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04FAC"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D6589"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sai email hoặc mật khẩu</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CE98D"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truy cập hệ thống.</w:t>
            </w:r>
            <w:r w:rsidRPr="006A46BD">
              <w:rPr>
                <w:rFonts w:ascii="Times New Roman" w:hAnsi="Times New Roman" w:cs="Times New Roman"/>
                <w:szCs w:val="28"/>
              </w:rPr>
              <w:br/>
              <w:t>2. Người dùng nhập sai email hoặc mật khẩu và kích vào nút "Đăng nhập".</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88337"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màn hình đăng nhập.</w:t>
            </w:r>
            <w:r w:rsidRPr="006A46BD">
              <w:rPr>
                <w:rFonts w:ascii="Times New Roman" w:hAnsi="Times New Roman" w:cs="Times New Roman"/>
                <w:szCs w:val="28"/>
              </w:rPr>
              <w:br/>
              <w:t>2. Hệ thống hiển thị thông báo lỗi "Tài khoản hoặc mật khẩu không đúng".</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7EA946"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C30C989" w14:textId="77777777" w:rsidR="00695B6B" w:rsidRPr="006A46BD" w:rsidRDefault="00695B6B" w:rsidP="008960B7">
            <w:pPr>
              <w:spacing w:after="0" w:line="360" w:lineRule="auto"/>
              <w:rPr>
                <w:rFonts w:ascii="Times New Roman" w:hAnsi="Times New Roman" w:cs="Times New Roman"/>
                <w:szCs w:val="28"/>
              </w:rPr>
            </w:pPr>
          </w:p>
        </w:tc>
      </w:tr>
      <w:tr w:rsidR="00695B6B" w:rsidRPr="006A46BD" w14:paraId="26D944D7" w14:textId="77777777" w:rsidTr="008C588B">
        <w:trPr>
          <w:trHeight w:val="467"/>
        </w:trPr>
        <w:tc>
          <w:tcPr>
            <w:tcW w:w="9285" w:type="dxa"/>
            <w:gridSpan w:val="8"/>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024186B3" w14:textId="77777777" w:rsidR="00695B6B" w:rsidRPr="006A46BD" w:rsidRDefault="00695B6B" w:rsidP="008960B7">
            <w:pPr>
              <w:spacing w:after="0" w:line="360" w:lineRule="auto"/>
              <w:jc w:val="center"/>
              <w:rPr>
                <w:rFonts w:ascii="Times New Roman" w:hAnsi="Times New Roman" w:cs="Times New Roman"/>
                <w:b/>
                <w:szCs w:val="28"/>
              </w:rPr>
            </w:pPr>
            <w:r w:rsidRPr="006A46BD">
              <w:rPr>
                <w:rFonts w:ascii="Times New Roman" w:hAnsi="Times New Roman" w:cs="Times New Roman"/>
                <w:b/>
                <w:szCs w:val="28"/>
              </w:rPr>
              <w:t>Đăng ký</w:t>
            </w:r>
          </w:p>
        </w:tc>
      </w:tr>
      <w:tr w:rsidR="00695B6B" w:rsidRPr="006A46BD" w14:paraId="0F768FF7" w14:textId="77777777" w:rsidTr="008C588B">
        <w:trPr>
          <w:trHeight w:val="4606"/>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2AE57"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74654"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ký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1CEC4"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635A2" w14:textId="4367C18B" w:rsidR="00695B6B"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w:t>
            </w:r>
            <w:r w:rsidR="00695B6B" w:rsidRPr="006A46BD">
              <w:rPr>
                <w:rFonts w:ascii="Times New Roman" w:hAnsi="Times New Roman" w:cs="Times New Roman"/>
                <w:szCs w:val="28"/>
              </w:rPr>
              <w:t xml:space="preserve"> nhập thông tin tài khoản</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44837" w14:textId="6D5F35FA"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 xml:space="preserve">1. </w:t>
            </w:r>
            <w:r w:rsidR="00D4766C" w:rsidRPr="006A46BD">
              <w:rPr>
                <w:rFonts w:ascii="Times New Roman" w:hAnsi="Times New Roman" w:cs="Times New Roman"/>
                <w:szCs w:val="28"/>
              </w:rPr>
              <w:t>Người dùng</w:t>
            </w:r>
            <w:r w:rsidRPr="006A46BD">
              <w:rPr>
                <w:rFonts w:ascii="Times New Roman" w:hAnsi="Times New Roman" w:cs="Times New Roman"/>
                <w:szCs w:val="28"/>
              </w:rPr>
              <w:t xml:space="preserve"> nhập thông tin: tên tài khoản, email, mật khẩu, xác nhận mật khẩu.</w:t>
            </w:r>
          </w:p>
          <w:p w14:paraId="4DE340F1" w14:textId="247F4F56"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 xml:space="preserve">2. </w:t>
            </w:r>
            <w:r w:rsidR="00D4766C" w:rsidRPr="006A46BD">
              <w:rPr>
                <w:rFonts w:ascii="Times New Roman" w:hAnsi="Times New Roman" w:cs="Times New Roman"/>
                <w:szCs w:val="28"/>
              </w:rPr>
              <w:t>Người dùng</w:t>
            </w:r>
            <w:r w:rsidRPr="006A46BD">
              <w:rPr>
                <w:rFonts w:ascii="Times New Roman" w:hAnsi="Times New Roman" w:cs="Times New Roman"/>
                <w:szCs w:val="28"/>
              </w:rPr>
              <w:t xml:space="preserve"> kích vào nút “Đăng ký”</w:t>
            </w:r>
          </w:p>
          <w:p w14:paraId="223F4B06" w14:textId="77777777" w:rsidR="00695B6B" w:rsidRPr="006A46BD" w:rsidRDefault="00695B6B" w:rsidP="008960B7">
            <w:pPr>
              <w:spacing w:after="0" w:line="360" w:lineRule="auto"/>
              <w:rPr>
                <w:rFonts w:ascii="Times New Roman" w:hAnsi="Times New Roman" w:cs="Times New Roman"/>
                <w:szCs w:val="28"/>
              </w:rPr>
            </w:pP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DE71D"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tin khách hàng: tên tài khoản, email, mật khẩu, xác nhận mật khẩu.</w:t>
            </w:r>
          </w:p>
          <w:p w14:paraId="09083DBF"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2. Sau khi kích vào nút “Đăng ký” và hiển thị màn lại màn hình trang chủ.</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3585C1"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C590DE3" w14:textId="77777777" w:rsidR="00695B6B" w:rsidRPr="006A46BD" w:rsidRDefault="00695B6B" w:rsidP="008960B7">
            <w:pPr>
              <w:spacing w:after="0" w:line="360" w:lineRule="auto"/>
              <w:rPr>
                <w:rFonts w:ascii="Times New Roman" w:hAnsi="Times New Roman" w:cs="Times New Roman"/>
                <w:szCs w:val="28"/>
              </w:rPr>
            </w:pPr>
          </w:p>
        </w:tc>
      </w:tr>
      <w:tr w:rsidR="00695B6B" w:rsidRPr="006A46BD" w14:paraId="5ACEFA88" w14:textId="77777777" w:rsidTr="008C588B">
        <w:trPr>
          <w:trHeight w:val="2016"/>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DA9AE"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lastRenderedPageBreak/>
              <w:t>5</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365D5"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ký không thành công 1</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C66C40"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3C537" w14:textId="32B5A14F" w:rsidR="00695B6B"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w:t>
            </w:r>
            <w:r w:rsidR="00695B6B" w:rsidRPr="006A46BD">
              <w:rPr>
                <w:rFonts w:ascii="Times New Roman" w:hAnsi="Times New Roman" w:cs="Times New Roman"/>
                <w:szCs w:val="28"/>
              </w:rPr>
              <w:t xml:space="preserve"> nhập thiếu thông tin </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1B363" w14:textId="6296EFAD"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w:t>
            </w:r>
            <w:r w:rsidR="00D4766C" w:rsidRPr="006A46BD">
              <w:rPr>
                <w:rFonts w:ascii="Times New Roman" w:hAnsi="Times New Roman" w:cs="Times New Roman"/>
                <w:szCs w:val="28"/>
              </w:rPr>
              <w:t>Người dùng</w:t>
            </w:r>
            <w:r w:rsidRPr="006A46BD">
              <w:rPr>
                <w:rFonts w:ascii="Times New Roman" w:hAnsi="Times New Roman" w:cs="Times New Roman"/>
                <w:szCs w:val="28"/>
              </w:rPr>
              <w:t xml:space="preserve"> thiếu thông tin tài khoản </w:t>
            </w:r>
          </w:p>
          <w:p w14:paraId="2EEB9FBA"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2.Khách hàng kích vào nút “Đăng ký”</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B7658"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báo “Bạn phải nhập đầy đủ thông tin".</w:t>
            </w:r>
          </w:p>
          <w:p w14:paraId="6FD7C44A"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2.Hệ thống hiển thị lại màn hình đăng ký.</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923F2C"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C8E513A" w14:textId="77777777" w:rsidR="00695B6B" w:rsidRPr="006A46BD" w:rsidRDefault="00695B6B" w:rsidP="008960B7">
            <w:pPr>
              <w:spacing w:after="0" w:line="360" w:lineRule="auto"/>
              <w:rPr>
                <w:rFonts w:ascii="Times New Roman" w:hAnsi="Times New Roman" w:cs="Times New Roman"/>
                <w:szCs w:val="28"/>
              </w:rPr>
            </w:pPr>
          </w:p>
        </w:tc>
      </w:tr>
      <w:tr w:rsidR="00695B6B" w:rsidRPr="006A46BD" w14:paraId="5128A4FB" w14:textId="77777777" w:rsidTr="008C588B">
        <w:trPr>
          <w:trHeight w:val="2016"/>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E12CA"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6</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3B1FE"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Đăng ký không thành công 2</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01240" w14:textId="77777777" w:rsidR="00695B6B" w:rsidRPr="006A46BD" w:rsidRDefault="00695B6B"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8E4D6"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Khách hàng nhập email đã có trong CSDL</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FB970" w14:textId="603AEFB2"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 xml:space="preserve">1. </w:t>
            </w:r>
            <w:r w:rsidR="00D4766C" w:rsidRPr="006A46BD">
              <w:rPr>
                <w:rFonts w:ascii="Times New Roman" w:hAnsi="Times New Roman" w:cs="Times New Roman"/>
                <w:szCs w:val="28"/>
              </w:rPr>
              <w:t>Người dùng</w:t>
            </w:r>
            <w:r w:rsidRPr="006A46BD">
              <w:rPr>
                <w:rFonts w:ascii="Times New Roman" w:hAnsi="Times New Roman" w:cs="Times New Roman"/>
                <w:szCs w:val="28"/>
              </w:rPr>
              <w:t xml:space="preserve"> nhập đầy đủ các thông tin với email đã tồn tại</w:t>
            </w:r>
          </w:p>
          <w:p w14:paraId="7F59EA68" w14:textId="1BC2E5DE"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 xml:space="preserve">2. </w:t>
            </w:r>
            <w:r w:rsidR="00D4766C" w:rsidRPr="006A46BD">
              <w:rPr>
                <w:rFonts w:ascii="Times New Roman" w:hAnsi="Times New Roman" w:cs="Times New Roman"/>
                <w:szCs w:val="28"/>
              </w:rPr>
              <w:t>Người dùng</w:t>
            </w:r>
            <w:r w:rsidRPr="006A46BD">
              <w:rPr>
                <w:rFonts w:ascii="Times New Roman" w:hAnsi="Times New Roman" w:cs="Times New Roman"/>
                <w:szCs w:val="28"/>
              </w:rPr>
              <w:t xml:space="preserve"> kích vào nút “Đăng ký”</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28733"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báo “Email đã được sử dụng".</w:t>
            </w:r>
          </w:p>
          <w:p w14:paraId="25898D44" w14:textId="77777777" w:rsidR="00695B6B" w:rsidRPr="006A46BD" w:rsidRDefault="00695B6B" w:rsidP="008960B7">
            <w:pPr>
              <w:spacing w:after="0" w:line="360" w:lineRule="auto"/>
              <w:rPr>
                <w:rFonts w:ascii="Times New Roman" w:hAnsi="Times New Roman" w:cs="Times New Roman"/>
                <w:szCs w:val="28"/>
              </w:rPr>
            </w:pPr>
            <w:r w:rsidRPr="006A46BD">
              <w:rPr>
                <w:rFonts w:ascii="Times New Roman" w:hAnsi="Times New Roman" w:cs="Times New Roman"/>
                <w:szCs w:val="28"/>
              </w:rPr>
              <w:t>2.Hệ thống hiển thị lại màn hình đăng ký.</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FD2619" w14:textId="77777777" w:rsidR="00695B6B" w:rsidRPr="006A46BD" w:rsidRDefault="00695B6B"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2AB4FFF" w14:textId="77777777" w:rsidR="00695B6B" w:rsidRPr="006A46BD" w:rsidRDefault="00695B6B" w:rsidP="008960B7">
            <w:pPr>
              <w:spacing w:after="0" w:line="360" w:lineRule="auto"/>
              <w:rPr>
                <w:rFonts w:ascii="Times New Roman" w:hAnsi="Times New Roman" w:cs="Times New Roman"/>
                <w:szCs w:val="28"/>
              </w:rPr>
            </w:pPr>
          </w:p>
        </w:tc>
      </w:tr>
      <w:tr w:rsidR="00D4766C" w:rsidRPr="006A46BD" w14:paraId="165D165F" w14:textId="77777777" w:rsidTr="00D55BAF">
        <w:trPr>
          <w:trHeight w:val="584"/>
        </w:trPr>
        <w:tc>
          <w:tcPr>
            <w:tcW w:w="928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BFD31" w14:textId="13606567" w:rsidR="00D4766C" w:rsidRPr="006A46BD" w:rsidRDefault="00D4766C" w:rsidP="008960B7">
            <w:pPr>
              <w:spacing w:after="0" w:line="360" w:lineRule="auto"/>
              <w:jc w:val="center"/>
              <w:rPr>
                <w:rFonts w:ascii="Times New Roman" w:hAnsi="Times New Roman" w:cs="Times New Roman"/>
                <w:szCs w:val="28"/>
              </w:rPr>
            </w:pPr>
            <w:r w:rsidRPr="006A46BD">
              <w:rPr>
                <w:rFonts w:ascii="Times New Roman" w:hAnsi="Times New Roman" w:cs="Times New Roman"/>
                <w:b/>
                <w:bCs/>
                <w:szCs w:val="28"/>
              </w:rPr>
              <w:t>Tạo bài viết</w:t>
            </w:r>
          </w:p>
        </w:tc>
      </w:tr>
      <w:tr w:rsidR="00D4766C" w:rsidRPr="006A46BD" w14:paraId="53C05168"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A3599" w14:textId="741EE69F"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7</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73096" w14:textId="057D98FF"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Tạo bài viết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FA3AA" w14:textId="5667CB26" w:rsidR="00D4766C" w:rsidRPr="006A46BD" w:rsidRDefault="00D4766C"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C67AEF" w14:textId="2EECADCA"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nội dung và hình ảnh</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88719" w14:textId="77777777"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nhập đẩy đủ nội dung và hình ảnh của bài viết</w:t>
            </w:r>
          </w:p>
          <w:p w14:paraId="15671C49" w14:textId="30859B90"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lastRenderedPageBreak/>
              <w:t>2. Người dùng click nút tạo</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B4E0EE" w14:textId="79C380ED"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lastRenderedPageBreak/>
              <w:t>1. Hệ thống thêm và hiển thị bài viết mới</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25DE15" w14:textId="5C35ED85" w:rsidR="00D4766C" w:rsidRPr="006A46BD" w:rsidRDefault="00D4766C"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CC59A61" w14:textId="77777777" w:rsidR="00D4766C" w:rsidRPr="006A46BD" w:rsidRDefault="00D4766C" w:rsidP="008960B7">
            <w:pPr>
              <w:spacing w:after="0" w:line="360" w:lineRule="auto"/>
              <w:rPr>
                <w:rFonts w:ascii="Times New Roman" w:hAnsi="Times New Roman" w:cs="Times New Roman"/>
                <w:szCs w:val="28"/>
              </w:rPr>
            </w:pPr>
          </w:p>
        </w:tc>
      </w:tr>
      <w:tr w:rsidR="00D4766C" w:rsidRPr="006A46BD" w14:paraId="4E28FEFE"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59C4C" w14:textId="1BE5F709"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8</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9E27C" w14:textId="53051FC3"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Tạo bài viết không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25E7B" w14:textId="008C82A8" w:rsidR="00D4766C" w:rsidRPr="006A46BD" w:rsidRDefault="00D4766C" w:rsidP="008960B7">
            <w:pPr>
              <w:spacing w:after="0" w:line="360" w:lineRule="auto"/>
              <w:rPr>
                <w:rFonts w:ascii="Times New Roman" w:hAnsi="Times New Roman" w:cs="Times New Roman"/>
                <w:bCs/>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F4756" w14:textId="34D35779"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thiếu nội dung và hình ảnh</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C3885C" w14:textId="77777777"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nhập thiếu nội dung và hình ảnh.</w:t>
            </w:r>
          </w:p>
          <w:p w14:paraId="1F607FFE" w14:textId="436F5ADE"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2. Người dùng click Tạo</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AED44" w14:textId="7013ACBC" w:rsidR="00D4766C" w:rsidRPr="006A46BD" w:rsidRDefault="00D4766C"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báo nội dung bài viết không được trống</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0D3A2C" w14:textId="3DD699BD" w:rsidR="00D4766C" w:rsidRPr="006A46BD" w:rsidRDefault="00D4766C"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E7D761D" w14:textId="77777777" w:rsidR="00D4766C" w:rsidRPr="006A46BD" w:rsidRDefault="00D4766C" w:rsidP="008960B7">
            <w:pPr>
              <w:spacing w:after="0" w:line="360" w:lineRule="auto"/>
              <w:rPr>
                <w:rFonts w:ascii="Times New Roman" w:hAnsi="Times New Roman" w:cs="Times New Roman"/>
                <w:szCs w:val="28"/>
              </w:rPr>
            </w:pPr>
          </w:p>
        </w:tc>
      </w:tr>
      <w:tr w:rsidR="00302162" w:rsidRPr="006A46BD" w14:paraId="4A0F096E" w14:textId="77777777" w:rsidTr="00410307">
        <w:trPr>
          <w:trHeight w:val="584"/>
        </w:trPr>
        <w:tc>
          <w:tcPr>
            <w:tcW w:w="928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E5DBD" w14:textId="3BDB0F64" w:rsidR="00302162" w:rsidRPr="006A46BD" w:rsidRDefault="00302162" w:rsidP="008960B7">
            <w:pPr>
              <w:spacing w:after="0" w:line="360" w:lineRule="auto"/>
              <w:jc w:val="center"/>
              <w:rPr>
                <w:rFonts w:ascii="Times New Roman" w:hAnsi="Times New Roman" w:cs="Times New Roman"/>
                <w:b/>
                <w:bCs/>
                <w:szCs w:val="28"/>
              </w:rPr>
            </w:pPr>
            <w:r w:rsidRPr="006A46BD">
              <w:rPr>
                <w:rFonts w:ascii="Times New Roman" w:hAnsi="Times New Roman" w:cs="Times New Roman"/>
                <w:b/>
                <w:bCs/>
                <w:szCs w:val="28"/>
              </w:rPr>
              <w:t>Cập nhật thông tin cá nhân</w:t>
            </w:r>
          </w:p>
        </w:tc>
      </w:tr>
      <w:tr w:rsidR="00D4766C" w:rsidRPr="006A46BD" w14:paraId="1F5C3C4D"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CD56B8" w14:textId="5DEA4A97"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9</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4AB22" w14:textId="6293BF59"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Cập nhật thông tin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60C79" w14:textId="413895C5" w:rsidR="00D4766C" w:rsidRPr="006A46BD" w:rsidRDefault="00302162"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393E9F" w14:textId="74B728F5"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đầy đủ thông tin</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3AD05" w14:textId="77777777"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nhập đầy đủ thông tin cập nhât.</w:t>
            </w:r>
          </w:p>
          <w:p w14:paraId="4D242A3C" w14:textId="589F858D" w:rsidR="00302162"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2. Người dùng click Lưu</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51CC8" w14:textId="6792936A"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báo cập nhật thông tin thành công</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DE0E74" w14:textId="7D2E37A6" w:rsidR="00D4766C" w:rsidRPr="006A46BD" w:rsidRDefault="00302162"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3DD6443" w14:textId="77777777" w:rsidR="00D4766C" w:rsidRPr="006A46BD" w:rsidRDefault="00D4766C" w:rsidP="008960B7">
            <w:pPr>
              <w:spacing w:after="0" w:line="360" w:lineRule="auto"/>
              <w:rPr>
                <w:rFonts w:ascii="Times New Roman" w:hAnsi="Times New Roman" w:cs="Times New Roman"/>
                <w:szCs w:val="28"/>
              </w:rPr>
            </w:pPr>
          </w:p>
        </w:tc>
      </w:tr>
      <w:tr w:rsidR="00D4766C" w:rsidRPr="006A46BD" w14:paraId="5D4F83C3"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6E13B" w14:textId="5AA91671" w:rsidR="00D4766C" w:rsidRPr="006A46BD" w:rsidRDefault="00302162" w:rsidP="008960B7">
            <w:pPr>
              <w:spacing w:line="360" w:lineRule="auto"/>
              <w:rPr>
                <w:rFonts w:ascii="Times New Roman" w:hAnsi="Times New Roman" w:cs="Times New Roman"/>
                <w:szCs w:val="28"/>
              </w:rPr>
            </w:pPr>
            <w:r w:rsidRPr="006A46BD">
              <w:rPr>
                <w:rFonts w:ascii="Times New Roman" w:hAnsi="Times New Roman" w:cs="Times New Roman"/>
                <w:szCs w:val="28"/>
              </w:rPr>
              <w:t>10</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B68CD" w14:textId="429B5148"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Cập nhật thông tin thất bại</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06E8A" w14:textId="517281C0" w:rsidR="00D4766C" w:rsidRPr="006A46BD" w:rsidRDefault="00302162"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D9DD1" w14:textId="42D74C60"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 xml:space="preserve">Người dùng nhập thiếu một trường trong </w:t>
            </w:r>
            <w:r w:rsidRPr="006A46BD">
              <w:rPr>
                <w:rFonts w:ascii="Times New Roman" w:hAnsi="Times New Roman" w:cs="Times New Roman"/>
                <w:szCs w:val="28"/>
              </w:rPr>
              <w:lastRenderedPageBreak/>
              <w:t>thông tin cá nhân</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E0166" w14:textId="77777777"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lastRenderedPageBreak/>
              <w:t>1. Người dùng nhập thiếu một thông tin.</w:t>
            </w:r>
          </w:p>
          <w:p w14:paraId="435C342A" w14:textId="56E0C8CD" w:rsidR="00302162"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2. Người dùng click nút Lưu</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A15E9" w14:textId="38F44D88" w:rsidR="00D4766C" w:rsidRPr="006A46BD" w:rsidRDefault="00302162"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hiển thị thông báo không được để trống thông tin.</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75FA5" w14:textId="77777777" w:rsidR="00D4766C" w:rsidRPr="006A46BD" w:rsidRDefault="00D4766C" w:rsidP="008960B7">
            <w:pPr>
              <w:spacing w:after="0" w:line="360" w:lineRule="auto"/>
              <w:jc w:val="center"/>
              <w:rPr>
                <w:rFonts w:ascii="Times New Roman" w:hAnsi="Times New Roman" w:cs="Times New Roman"/>
                <w:szCs w:val="28"/>
              </w:rPr>
            </w:pP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35CE1CE" w14:textId="77777777" w:rsidR="00D4766C" w:rsidRPr="006A46BD" w:rsidRDefault="00D4766C" w:rsidP="008960B7">
            <w:pPr>
              <w:spacing w:after="0" w:line="360" w:lineRule="auto"/>
              <w:rPr>
                <w:rFonts w:ascii="Times New Roman" w:hAnsi="Times New Roman" w:cs="Times New Roman"/>
                <w:szCs w:val="28"/>
              </w:rPr>
            </w:pPr>
          </w:p>
        </w:tc>
      </w:tr>
      <w:tr w:rsidR="00633B34" w:rsidRPr="006A46BD" w14:paraId="5DDDEE36" w14:textId="77777777" w:rsidTr="00633B34">
        <w:trPr>
          <w:trHeight w:val="266"/>
        </w:trPr>
        <w:tc>
          <w:tcPr>
            <w:tcW w:w="928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DF647" w14:textId="1F63CB04" w:rsidR="00633B34" w:rsidRPr="006A46BD" w:rsidRDefault="006324E3" w:rsidP="008960B7">
            <w:pPr>
              <w:spacing w:after="0" w:line="360" w:lineRule="auto"/>
              <w:jc w:val="center"/>
              <w:rPr>
                <w:rFonts w:ascii="Times New Roman" w:hAnsi="Times New Roman" w:cs="Times New Roman"/>
                <w:b/>
                <w:bCs/>
                <w:szCs w:val="28"/>
              </w:rPr>
            </w:pPr>
            <w:r w:rsidRPr="006A46BD">
              <w:rPr>
                <w:rFonts w:ascii="Times New Roman" w:hAnsi="Times New Roman" w:cs="Times New Roman"/>
                <w:b/>
                <w:bCs/>
                <w:szCs w:val="28"/>
              </w:rPr>
              <w:t>Quên mật khẩu</w:t>
            </w:r>
          </w:p>
        </w:tc>
      </w:tr>
      <w:tr w:rsidR="00D4766C" w:rsidRPr="006A46BD" w14:paraId="5D31CB4E"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3ED8C1" w14:textId="31526671"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E3FAD" w14:textId="2698380D"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Quên mật khẩu thành công</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DA856" w14:textId="4B957857" w:rsidR="00D4766C" w:rsidRPr="006A46BD" w:rsidRDefault="006324E3"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FD8F1" w14:textId="55B2B3EF"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email tồn tại trong csdl</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6817F" w14:textId="77777777"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nhập email tồn tại trong CSDL</w:t>
            </w:r>
          </w:p>
          <w:p w14:paraId="76D24607" w14:textId="5D080A59" w:rsidR="006324E3"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2. Người dùng click Quên mật khẩu</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56862" w14:textId="196B79A7"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kiểm tra và thông báo đã gửi email lấy lại mật khẩu</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282E5" w14:textId="4B26C300" w:rsidR="00D4766C" w:rsidRPr="006A46BD" w:rsidRDefault="006324E3"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2345871" w14:textId="77777777" w:rsidR="00D4766C" w:rsidRPr="006A46BD" w:rsidRDefault="00D4766C" w:rsidP="008960B7">
            <w:pPr>
              <w:spacing w:after="0" w:line="360" w:lineRule="auto"/>
              <w:rPr>
                <w:rFonts w:ascii="Times New Roman" w:hAnsi="Times New Roman" w:cs="Times New Roman"/>
                <w:szCs w:val="28"/>
              </w:rPr>
            </w:pPr>
          </w:p>
        </w:tc>
      </w:tr>
      <w:tr w:rsidR="00D4766C" w:rsidRPr="006A46BD" w14:paraId="11C906CD" w14:textId="77777777" w:rsidTr="00D4766C">
        <w:trPr>
          <w:trHeight w:val="58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3AB854" w14:textId="7300FEF3"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E5518" w14:textId="20079718"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Quên mật khẩu thất bại</w:t>
            </w:r>
          </w:p>
        </w:tc>
        <w:tc>
          <w:tcPr>
            <w:tcW w:w="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346C0" w14:textId="5E3C3F78" w:rsidR="00D4766C" w:rsidRPr="006A46BD" w:rsidRDefault="006324E3" w:rsidP="008960B7">
            <w:pPr>
              <w:spacing w:after="0" w:line="360" w:lineRule="auto"/>
              <w:rPr>
                <w:rFonts w:ascii="Times New Roman" w:hAnsi="Times New Roman" w:cs="Times New Roman"/>
                <w:b/>
                <w:szCs w:val="28"/>
              </w:rPr>
            </w:pPr>
            <w:r w:rsidRPr="006A46BD">
              <w:rPr>
                <w:rFonts w:ascii="Times New Roman" w:hAnsi="Times New Roman" w:cs="Times New Roman"/>
                <w:b/>
                <w:szCs w:val="28"/>
              </w:rPr>
              <w:t>F</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DDCBD" w14:textId="50F47FDC"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Người dùng nhập email không tồn tại trong CSDL</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1EBE2" w14:textId="77777777"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 Người dùng nhập email không có trong CSDL</w:t>
            </w:r>
          </w:p>
          <w:p w14:paraId="4119FFD9" w14:textId="36E2150A" w:rsidR="006324E3"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2. Người dùng click Quên mật khẩu</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794AB" w14:textId="77777777" w:rsidR="00D4766C"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1. Hệ thống kiểm tra email trong CSDL</w:t>
            </w:r>
          </w:p>
          <w:p w14:paraId="1D7902B9" w14:textId="45723FDF" w:rsidR="006324E3" w:rsidRPr="006A46BD" w:rsidRDefault="006324E3" w:rsidP="008960B7">
            <w:pPr>
              <w:spacing w:after="0" w:line="360" w:lineRule="auto"/>
              <w:rPr>
                <w:rFonts w:ascii="Times New Roman" w:hAnsi="Times New Roman" w:cs="Times New Roman"/>
                <w:szCs w:val="28"/>
              </w:rPr>
            </w:pPr>
            <w:r w:rsidRPr="006A46BD">
              <w:rPr>
                <w:rFonts w:ascii="Times New Roman" w:hAnsi="Times New Roman" w:cs="Times New Roman"/>
                <w:szCs w:val="28"/>
              </w:rPr>
              <w:t>2. Hệ thống thông báo email không tồn tại</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6A3358" w14:textId="4B091F3C" w:rsidR="00D4766C" w:rsidRPr="006A46BD" w:rsidRDefault="006324E3" w:rsidP="008960B7">
            <w:pPr>
              <w:spacing w:after="0" w:line="360" w:lineRule="auto"/>
              <w:jc w:val="center"/>
              <w:rPr>
                <w:rFonts w:ascii="Times New Roman" w:hAnsi="Times New Roman" w:cs="Times New Roman"/>
                <w:szCs w:val="28"/>
              </w:rPr>
            </w:pPr>
            <w:r w:rsidRPr="006A46BD">
              <w:rPr>
                <w:rFonts w:ascii="Times New Roman" w:hAnsi="Times New Roman" w:cs="Times New Roman"/>
                <w:szCs w:val="28"/>
              </w:rPr>
              <w:t>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340A363" w14:textId="77777777" w:rsidR="00D4766C" w:rsidRPr="006A46BD" w:rsidRDefault="00D4766C" w:rsidP="008960B7">
            <w:pPr>
              <w:spacing w:after="0" w:line="360" w:lineRule="auto"/>
              <w:rPr>
                <w:rFonts w:ascii="Times New Roman" w:hAnsi="Times New Roman" w:cs="Times New Roman"/>
                <w:szCs w:val="28"/>
              </w:rPr>
            </w:pPr>
          </w:p>
        </w:tc>
      </w:tr>
    </w:tbl>
    <w:p w14:paraId="4B140703" w14:textId="03796B5D" w:rsidR="00751222" w:rsidRPr="006A46BD" w:rsidRDefault="00751222" w:rsidP="008960B7">
      <w:pPr>
        <w:spacing w:after="160" w:line="360" w:lineRule="auto"/>
        <w:ind w:left="0" w:right="0" w:firstLine="0"/>
        <w:jc w:val="left"/>
        <w:rPr>
          <w:rFonts w:eastAsia="Calibri"/>
          <w:b/>
          <w:color w:val="auto"/>
          <w:szCs w:val="28"/>
        </w:rPr>
      </w:pPr>
    </w:p>
    <w:p w14:paraId="6418887A" w14:textId="77777777" w:rsidR="00751222" w:rsidRPr="006A46BD" w:rsidRDefault="00751222" w:rsidP="008960B7">
      <w:pPr>
        <w:spacing w:after="0" w:line="360" w:lineRule="auto"/>
        <w:ind w:left="0" w:right="0" w:firstLine="0"/>
        <w:jc w:val="left"/>
        <w:rPr>
          <w:rFonts w:eastAsia="Calibri"/>
          <w:b/>
          <w:color w:val="auto"/>
          <w:szCs w:val="28"/>
        </w:rPr>
      </w:pPr>
      <w:r w:rsidRPr="006A46BD">
        <w:rPr>
          <w:rFonts w:eastAsia="Calibri"/>
          <w:b/>
          <w:color w:val="auto"/>
          <w:szCs w:val="28"/>
        </w:rPr>
        <w:br w:type="page"/>
      </w:r>
    </w:p>
    <w:p w14:paraId="0DE0C886" w14:textId="705844ED" w:rsidR="006B4EE1" w:rsidRPr="006A46BD" w:rsidRDefault="00751222" w:rsidP="008960B7">
      <w:pPr>
        <w:pStyle w:val="Heading1"/>
        <w:numPr>
          <w:ilvl w:val="0"/>
          <w:numId w:val="0"/>
        </w:numPr>
        <w:spacing w:line="360" w:lineRule="auto"/>
        <w:ind w:left="2138"/>
        <w:jc w:val="both"/>
        <w:rPr>
          <w:rFonts w:eastAsia="Calibri"/>
        </w:rPr>
      </w:pPr>
      <w:bookmarkStart w:id="262" w:name="_Toc167631333"/>
      <w:r w:rsidRPr="006A46BD">
        <w:rPr>
          <w:rFonts w:eastAsia="Calibri"/>
        </w:rPr>
        <w:lastRenderedPageBreak/>
        <w:t>KẾT LUẬN VÀ BÀI HỌC KINH NGHIỆM</w:t>
      </w:r>
      <w:bookmarkEnd w:id="262"/>
    </w:p>
    <w:p w14:paraId="49B52073" w14:textId="54734AD9" w:rsidR="00751222" w:rsidRPr="006A46BD" w:rsidRDefault="00751222" w:rsidP="008960B7">
      <w:pPr>
        <w:pStyle w:val="Heading2"/>
        <w:spacing w:line="360" w:lineRule="auto"/>
        <w:rPr>
          <w:rFonts w:eastAsia="Calibri"/>
          <w:szCs w:val="28"/>
        </w:rPr>
      </w:pPr>
      <w:bookmarkStart w:id="263" w:name="_Toc167631334"/>
      <w:r w:rsidRPr="006A46BD">
        <w:rPr>
          <w:rFonts w:eastAsia="Calibri"/>
          <w:szCs w:val="28"/>
        </w:rPr>
        <w:t>1. Kết quả đạt được</w:t>
      </w:r>
      <w:bookmarkEnd w:id="263"/>
    </w:p>
    <w:p w14:paraId="21D2609A" w14:textId="37A669BB" w:rsidR="009C388B" w:rsidRPr="006A46BD" w:rsidRDefault="009C388B" w:rsidP="00103EB3">
      <w:pPr>
        <w:spacing w:line="360" w:lineRule="auto"/>
        <w:ind w:firstLine="350"/>
        <w:rPr>
          <w:rFonts w:eastAsia="Calibri"/>
          <w:szCs w:val="28"/>
        </w:rPr>
      </w:pPr>
      <w:r w:rsidRPr="006A46BD">
        <w:rPr>
          <w:rFonts w:eastAsia="Calibri"/>
          <w:szCs w:val="28"/>
        </w:rPr>
        <w:t>Qua quá trình nghiên cứu và thực hiện đề tài: Xây dựng website mạng xã hội Fbook bằng ASP.NET và VueJS</w:t>
      </w:r>
      <w:r w:rsidR="00A25BC3" w:rsidRPr="006A46BD">
        <w:rPr>
          <w:rFonts w:eastAsia="Calibri"/>
          <w:szCs w:val="28"/>
        </w:rPr>
        <w:t>, em đã học hỏi được nhiều kinh nghiệm:</w:t>
      </w:r>
    </w:p>
    <w:p w14:paraId="6E5C30D3" w14:textId="0CA7E62E" w:rsidR="00A25BC3" w:rsidRPr="006A46BD" w:rsidRDefault="00965D90" w:rsidP="008960B7">
      <w:pPr>
        <w:pStyle w:val="ListParagraph"/>
        <w:numPr>
          <w:ilvl w:val="0"/>
          <w:numId w:val="154"/>
        </w:numPr>
        <w:spacing w:line="360" w:lineRule="auto"/>
        <w:rPr>
          <w:rFonts w:eastAsia="Calibri"/>
          <w:szCs w:val="28"/>
        </w:rPr>
      </w:pPr>
      <w:r w:rsidRPr="006A46BD">
        <w:rPr>
          <w:rFonts w:eastAsia="Calibri"/>
          <w:szCs w:val="28"/>
        </w:rPr>
        <w:t>Kỹ năng xây dựng API RESTful sử dụng ASP.NET Core API</w:t>
      </w:r>
      <w:r w:rsidR="00335678" w:rsidRPr="006A46BD">
        <w:rPr>
          <w:rFonts w:eastAsia="Calibri"/>
          <w:szCs w:val="28"/>
        </w:rPr>
        <w:t>.</w:t>
      </w:r>
    </w:p>
    <w:p w14:paraId="499000D6" w14:textId="20361D7F" w:rsidR="00965D90" w:rsidRPr="006A46BD" w:rsidRDefault="00965D90" w:rsidP="008960B7">
      <w:pPr>
        <w:pStyle w:val="ListParagraph"/>
        <w:numPr>
          <w:ilvl w:val="0"/>
          <w:numId w:val="154"/>
        </w:numPr>
        <w:spacing w:line="360" w:lineRule="auto"/>
        <w:rPr>
          <w:rFonts w:eastAsia="Calibri"/>
          <w:szCs w:val="28"/>
        </w:rPr>
      </w:pPr>
      <w:r w:rsidRPr="006A46BD">
        <w:rPr>
          <w:rFonts w:eastAsia="Calibri"/>
          <w:szCs w:val="28"/>
        </w:rPr>
        <w:t>Áp dụng các khái niệm như Dependency Injection, Middleware, và các mẫu thiết kế khác</w:t>
      </w:r>
      <w:r w:rsidR="00335678" w:rsidRPr="006A46BD">
        <w:rPr>
          <w:rFonts w:eastAsia="Calibri"/>
          <w:szCs w:val="28"/>
        </w:rPr>
        <w:t>.</w:t>
      </w:r>
    </w:p>
    <w:p w14:paraId="6A810257" w14:textId="1D0F00BD" w:rsidR="00965D90" w:rsidRPr="006A46BD" w:rsidRDefault="00965D90" w:rsidP="008960B7">
      <w:pPr>
        <w:pStyle w:val="ListParagraph"/>
        <w:numPr>
          <w:ilvl w:val="0"/>
          <w:numId w:val="154"/>
        </w:numPr>
        <w:spacing w:line="360" w:lineRule="auto"/>
        <w:rPr>
          <w:szCs w:val="28"/>
        </w:rPr>
      </w:pPr>
      <w:r w:rsidRPr="006A46BD">
        <w:rPr>
          <w:szCs w:val="28"/>
        </w:rPr>
        <w:t>Làm việc với</w:t>
      </w:r>
      <w:r w:rsidR="00783F2D">
        <w:rPr>
          <w:szCs w:val="28"/>
        </w:rPr>
        <w:t xml:space="preserve"> </w:t>
      </w:r>
      <w:r w:rsidRPr="006A46BD">
        <w:rPr>
          <w:szCs w:val="28"/>
        </w:rPr>
        <w:t>Router để quản lý điều hướng trong ứng dụng</w:t>
      </w:r>
      <w:r w:rsidR="00335678" w:rsidRPr="006A46BD">
        <w:rPr>
          <w:szCs w:val="28"/>
        </w:rPr>
        <w:t>.</w:t>
      </w:r>
    </w:p>
    <w:p w14:paraId="2C57BD00" w14:textId="7402D6D3" w:rsidR="00965D90" w:rsidRPr="006A46BD" w:rsidRDefault="00965D90" w:rsidP="008960B7">
      <w:pPr>
        <w:pStyle w:val="ListParagraph"/>
        <w:numPr>
          <w:ilvl w:val="0"/>
          <w:numId w:val="154"/>
        </w:numPr>
        <w:spacing w:line="360" w:lineRule="auto"/>
        <w:rPr>
          <w:rFonts w:eastAsia="Calibri"/>
          <w:szCs w:val="28"/>
        </w:rPr>
      </w:pPr>
      <w:r w:rsidRPr="006A46BD">
        <w:rPr>
          <w:rFonts w:eastAsia="Calibri"/>
          <w:szCs w:val="28"/>
        </w:rPr>
        <w:t>Tích hợp Vue.js với các thư viện phổ biến như Tailwind CSS, PrimeVue,</w:t>
      </w:r>
      <w:r w:rsidR="001D3CBF" w:rsidRPr="006A46BD">
        <w:rPr>
          <w:rFonts w:eastAsia="Calibri"/>
          <w:szCs w:val="28"/>
        </w:rPr>
        <w:t xml:space="preserve"> Axios,</w:t>
      </w:r>
      <w:r w:rsidRPr="006A46BD">
        <w:rPr>
          <w:rFonts w:eastAsia="Calibri"/>
          <w:szCs w:val="28"/>
        </w:rPr>
        <w:t xml:space="preserve">... cho việc xây dựng </w:t>
      </w:r>
      <w:r w:rsidR="001D3CBF" w:rsidRPr="006A46BD">
        <w:rPr>
          <w:rFonts w:eastAsia="Calibri"/>
          <w:szCs w:val="28"/>
        </w:rPr>
        <w:t>ứng dụng</w:t>
      </w:r>
      <w:r w:rsidRPr="006A46BD">
        <w:rPr>
          <w:rFonts w:eastAsia="Calibri"/>
          <w:szCs w:val="28"/>
        </w:rPr>
        <w:t>.</w:t>
      </w:r>
    </w:p>
    <w:p w14:paraId="7C0E138E" w14:textId="1071FD3F" w:rsidR="00965D90" w:rsidRPr="006A46BD" w:rsidRDefault="00965D90" w:rsidP="008960B7">
      <w:pPr>
        <w:pStyle w:val="ListParagraph"/>
        <w:numPr>
          <w:ilvl w:val="0"/>
          <w:numId w:val="154"/>
        </w:numPr>
        <w:spacing w:line="360" w:lineRule="auto"/>
        <w:rPr>
          <w:rFonts w:eastAsia="Calibri"/>
          <w:szCs w:val="28"/>
        </w:rPr>
      </w:pPr>
      <w:r w:rsidRPr="006A46BD">
        <w:rPr>
          <w:rFonts w:eastAsia="Calibri"/>
          <w:szCs w:val="28"/>
        </w:rPr>
        <w:t>Hiểu rõ mô hình client-server và cách giao tiếp giữa frontend (Vue.js) và backend (ASP.NET)</w:t>
      </w:r>
      <w:r w:rsidR="00335678" w:rsidRPr="006A46BD">
        <w:rPr>
          <w:rFonts w:eastAsia="Calibri"/>
          <w:szCs w:val="28"/>
        </w:rPr>
        <w:t>.</w:t>
      </w:r>
    </w:p>
    <w:p w14:paraId="577806C5" w14:textId="3ABFF669" w:rsidR="00751222" w:rsidRPr="006A46BD" w:rsidRDefault="00AA2191" w:rsidP="008960B7">
      <w:pPr>
        <w:pStyle w:val="ListParagraph"/>
        <w:numPr>
          <w:ilvl w:val="0"/>
          <w:numId w:val="154"/>
        </w:numPr>
        <w:spacing w:line="360" w:lineRule="auto"/>
        <w:rPr>
          <w:rFonts w:eastAsia="Calibri"/>
          <w:szCs w:val="28"/>
        </w:rPr>
      </w:pPr>
      <w:r w:rsidRPr="006A46BD">
        <w:rPr>
          <w:rFonts w:eastAsia="Calibri"/>
          <w:szCs w:val="28"/>
        </w:rPr>
        <w:t>Làm việc với cơ sở dữ liệu và thiết kế lược đồ dữ liệu phù hợp.</w:t>
      </w:r>
    </w:p>
    <w:p w14:paraId="1698A4C6" w14:textId="167ECDEC" w:rsidR="00751222" w:rsidRPr="006A46BD" w:rsidRDefault="00B43125" w:rsidP="008960B7">
      <w:pPr>
        <w:pStyle w:val="Heading2"/>
        <w:spacing w:line="360" w:lineRule="auto"/>
        <w:rPr>
          <w:rFonts w:eastAsia="Calibri"/>
          <w:szCs w:val="28"/>
        </w:rPr>
      </w:pPr>
      <w:bookmarkStart w:id="264" w:name="_Toc167631335"/>
      <w:r w:rsidRPr="006A46BD">
        <w:rPr>
          <w:rFonts w:eastAsia="Calibri"/>
          <w:szCs w:val="28"/>
        </w:rPr>
        <w:t>2</w:t>
      </w:r>
      <w:r w:rsidR="00751222" w:rsidRPr="006A46BD">
        <w:rPr>
          <w:rFonts w:eastAsia="Calibri"/>
          <w:szCs w:val="28"/>
        </w:rPr>
        <w:t>. Hạn chế</w:t>
      </w:r>
      <w:bookmarkEnd w:id="264"/>
    </w:p>
    <w:p w14:paraId="36017A2A" w14:textId="1BA665BD" w:rsidR="003304F1" w:rsidRPr="006A46BD" w:rsidRDefault="003304F1" w:rsidP="008960B7">
      <w:pPr>
        <w:spacing w:line="360" w:lineRule="auto"/>
        <w:ind w:firstLine="350"/>
        <w:rPr>
          <w:rFonts w:eastAsia="Calibri"/>
          <w:szCs w:val="28"/>
        </w:rPr>
      </w:pPr>
      <w:r w:rsidRPr="006A46BD">
        <w:rPr>
          <w:rFonts w:eastAsia="Calibri"/>
          <w:szCs w:val="28"/>
        </w:rPr>
        <w:t xml:space="preserve">Vì thời gian thực </w:t>
      </w:r>
      <w:r w:rsidR="00020929">
        <w:rPr>
          <w:rFonts w:eastAsia="Calibri"/>
          <w:szCs w:val="28"/>
        </w:rPr>
        <w:t>hiện</w:t>
      </w:r>
      <w:r w:rsidRPr="006A46BD">
        <w:rPr>
          <w:rFonts w:eastAsia="Calibri"/>
          <w:szCs w:val="28"/>
        </w:rPr>
        <w:t xml:space="preserve"> đồ án ngắn và sử dụng ngôn ngữ, framework mới, tuy đề tài đã hoàn thành nhưng vẫn còn nhiều hạn chế: </w:t>
      </w:r>
    </w:p>
    <w:p w14:paraId="71B8718D" w14:textId="726EB5CE" w:rsidR="003304F1" w:rsidRPr="006A46BD" w:rsidRDefault="003304F1" w:rsidP="008960B7">
      <w:pPr>
        <w:pStyle w:val="ListParagraph"/>
        <w:numPr>
          <w:ilvl w:val="0"/>
          <w:numId w:val="155"/>
        </w:numPr>
        <w:spacing w:line="360" w:lineRule="auto"/>
        <w:rPr>
          <w:rFonts w:eastAsia="Calibri"/>
          <w:szCs w:val="28"/>
        </w:rPr>
      </w:pPr>
      <w:r w:rsidRPr="006A46BD">
        <w:rPr>
          <w:rFonts w:eastAsia="Calibri"/>
          <w:szCs w:val="28"/>
        </w:rPr>
        <w:t>Chưa xây dựng đầy đủ các chức năng mà hệ thống cần có như đã phân tích.</w:t>
      </w:r>
    </w:p>
    <w:p w14:paraId="2C84473E" w14:textId="3E773ABB" w:rsidR="003304F1" w:rsidRPr="006A46BD" w:rsidRDefault="003304F1" w:rsidP="008960B7">
      <w:pPr>
        <w:pStyle w:val="ListParagraph"/>
        <w:numPr>
          <w:ilvl w:val="0"/>
          <w:numId w:val="155"/>
        </w:numPr>
        <w:spacing w:line="360" w:lineRule="auto"/>
        <w:rPr>
          <w:rFonts w:eastAsia="Calibri"/>
          <w:szCs w:val="28"/>
        </w:rPr>
      </w:pPr>
      <w:r w:rsidRPr="006A46BD">
        <w:rPr>
          <w:rFonts w:eastAsia="Calibri"/>
          <w:szCs w:val="28"/>
        </w:rPr>
        <w:t>Chương trình còn nhiều lỗi tiềm ẩn chưa thể kiểm tra hết</w:t>
      </w:r>
      <w:r w:rsidR="00916685" w:rsidRPr="006A46BD">
        <w:rPr>
          <w:rFonts w:eastAsia="Calibri"/>
          <w:szCs w:val="28"/>
        </w:rPr>
        <w:t>.</w:t>
      </w:r>
    </w:p>
    <w:p w14:paraId="30885DA9" w14:textId="59FE7402" w:rsidR="00751222" w:rsidRPr="006A46BD" w:rsidRDefault="00B43125" w:rsidP="008960B7">
      <w:pPr>
        <w:pStyle w:val="Heading2"/>
        <w:spacing w:line="360" w:lineRule="auto"/>
        <w:rPr>
          <w:rFonts w:eastAsia="Calibri"/>
          <w:szCs w:val="28"/>
        </w:rPr>
      </w:pPr>
      <w:bookmarkStart w:id="265" w:name="_Toc167631336"/>
      <w:r w:rsidRPr="006A46BD">
        <w:rPr>
          <w:rFonts w:eastAsia="Calibri"/>
          <w:szCs w:val="28"/>
        </w:rPr>
        <w:t>3</w:t>
      </w:r>
      <w:r w:rsidR="00751222" w:rsidRPr="006A46BD">
        <w:rPr>
          <w:rFonts w:eastAsia="Calibri"/>
          <w:szCs w:val="28"/>
        </w:rPr>
        <w:t>. Hướng phát triển</w:t>
      </w:r>
      <w:bookmarkEnd w:id="265"/>
    </w:p>
    <w:p w14:paraId="087484D4" w14:textId="37EBA51A" w:rsidR="00B13F23" w:rsidRPr="006A46BD" w:rsidRDefault="00B13F23" w:rsidP="008960B7">
      <w:pPr>
        <w:spacing w:line="360" w:lineRule="auto"/>
        <w:ind w:firstLine="710"/>
        <w:rPr>
          <w:rFonts w:eastAsia="Calibri"/>
          <w:szCs w:val="28"/>
        </w:rPr>
      </w:pPr>
      <w:r w:rsidRPr="006A46BD">
        <w:rPr>
          <w:rFonts w:eastAsia="Calibri"/>
          <w:szCs w:val="28"/>
        </w:rPr>
        <w:t>Trong thời gian tới em tiếp tục phát triển</w:t>
      </w:r>
      <w:r w:rsidR="006F0AE8" w:rsidRPr="006A46BD">
        <w:rPr>
          <w:rFonts w:eastAsia="Calibri"/>
          <w:szCs w:val="28"/>
        </w:rPr>
        <w:t xml:space="preserve"> và cải thiện những hạn chế mà ứng dụng đang gặp phải:</w:t>
      </w:r>
    </w:p>
    <w:p w14:paraId="646E9F74" w14:textId="31DF5094" w:rsidR="006F0AE8" w:rsidRPr="006A46BD" w:rsidRDefault="006F0AE8" w:rsidP="008960B7">
      <w:pPr>
        <w:pStyle w:val="ListParagraph"/>
        <w:numPr>
          <w:ilvl w:val="0"/>
          <w:numId w:val="156"/>
        </w:numPr>
        <w:spacing w:line="360" w:lineRule="auto"/>
        <w:rPr>
          <w:rFonts w:eastAsia="Calibri"/>
          <w:szCs w:val="28"/>
        </w:rPr>
      </w:pPr>
      <w:r w:rsidRPr="006A46BD">
        <w:rPr>
          <w:rFonts w:eastAsia="Calibri"/>
          <w:szCs w:val="28"/>
        </w:rPr>
        <w:t>Tối ưu hóa giao diện người dùng để tăng khả năng sử dụng và trực quan hơn.</w:t>
      </w:r>
    </w:p>
    <w:p w14:paraId="280680DE" w14:textId="5F230313" w:rsidR="006F0AE8" w:rsidRPr="006A46BD" w:rsidRDefault="006F0AE8" w:rsidP="008960B7">
      <w:pPr>
        <w:pStyle w:val="ListParagraph"/>
        <w:numPr>
          <w:ilvl w:val="0"/>
          <w:numId w:val="156"/>
        </w:numPr>
        <w:spacing w:line="360" w:lineRule="auto"/>
        <w:rPr>
          <w:rFonts w:eastAsia="Calibri"/>
          <w:szCs w:val="28"/>
        </w:rPr>
      </w:pPr>
      <w:r w:rsidRPr="006A46BD">
        <w:rPr>
          <w:rFonts w:eastAsia="Calibri"/>
          <w:szCs w:val="28"/>
        </w:rPr>
        <w:t>Áp dụng thiết kế đáp ứng (responsive design) để trang web hoạt động tốt trên nhiều thiết bị khác nhau.</w:t>
      </w:r>
    </w:p>
    <w:p w14:paraId="4C44A036" w14:textId="5D39D5EA" w:rsidR="006F0AE8" w:rsidRPr="006A46BD" w:rsidRDefault="006F0AE8" w:rsidP="008960B7">
      <w:pPr>
        <w:pStyle w:val="ListParagraph"/>
        <w:numPr>
          <w:ilvl w:val="0"/>
          <w:numId w:val="156"/>
        </w:numPr>
        <w:spacing w:line="360" w:lineRule="auto"/>
        <w:rPr>
          <w:rFonts w:eastAsia="Calibri"/>
          <w:szCs w:val="28"/>
        </w:rPr>
      </w:pPr>
      <w:r w:rsidRPr="006A46BD">
        <w:rPr>
          <w:rFonts w:eastAsia="Calibri"/>
          <w:szCs w:val="28"/>
        </w:rPr>
        <w:t>Hỗ trợ tải lên video và phát trực tuyến.</w:t>
      </w:r>
    </w:p>
    <w:p w14:paraId="52DB8CFA" w14:textId="0ED06AA5" w:rsidR="006F0AE8" w:rsidRPr="006A46BD" w:rsidRDefault="006F0AE8" w:rsidP="008960B7">
      <w:pPr>
        <w:pStyle w:val="ListParagraph"/>
        <w:numPr>
          <w:ilvl w:val="0"/>
          <w:numId w:val="156"/>
        </w:numPr>
        <w:spacing w:line="360" w:lineRule="auto"/>
        <w:rPr>
          <w:rFonts w:eastAsia="Calibri"/>
          <w:szCs w:val="28"/>
        </w:rPr>
      </w:pPr>
      <w:r w:rsidRPr="006A46BD">
        <w:rPr>
          <w:rFonts w:eastAsia="Calibri"/>
          <w:szCs w:val="28"/>
        </w:rPr>
        <w:t>Phát triển tính năng trò chuyện video/thoại.</w:t>
      </w:r>
    </w:p>
    <w:p w14:paraId="6193A13A" w14:textId="11AFD875" w:rsidR="00494EC4" w:rsidRPr="000E1A10" w:rsidRDefault="006F0AE8" w:rsidP="000E1A10">
      <w:pPr>
        <w:pStyle w:val="ListParagraph"/>
        <w:numPr>
          <w:ilvl w:val="0"/>
          <w:numId w:val="156"/>
        </w:numPr>
        <w:spacing w:line="360" w:lineRule="auto"/>
        <w:rPr>
          <w:rFonts w:eastAsia="Calibri"/>
          <w:szCs w:val="28"/>
        </w:rPr>
      </w:pPr>
      <w:r w:rsidRPr="006A46BD">
        <w:rPr>
          <w:rFonts w:eastAsia="Calibri"/>
          <w:szCs w:val="28"/>
        </w:rPr>
        <w:t>Áp dụng caching ở phía client và server</w:t>
      </w:r>
      <w:r w:rsidR="00494EC4" w:rsidRPr="000E1A10">
        <w:rPr>
          <w:rFonts w:eastAsia="Calibri"/>
          <w:szCs w:val="28"/>
        </w:rPr>
        <w:br w:type="page"/>
      </w:r>
    </w:p>
    <w:p w14:paraId="4AFD5B4D" w14:textId="34E5A613" w:rsidR="006F0AE8" w:rsidRPr="006A46BD" w:rsidRDefault="00494EC4" w:rsidP="000E1A10">
      <w:pPr>
        <w:pStyle w:val="Heading1"/>
        <w:numPr>
          <w:ilvl w:val="0"/>
          <w:numId w:val="0"/>
        </w:numPr>
        <w:spacing w:line="360" w:lineRule="auto"/>
        <w:rPr>
          <w:rFonts w:eastAsia="Calibri"/>
        </w:rPr>
      </w:pPr>
      <w:bookmarkStart w:id="266" w:name="_Toc167631337"/>
      <w:r w:rsidRPr="006A46BD">
        <w:rPr>
          <w:rFonts w:eastAsia="Calibri"/>
        </w:rPr>
        <w:lastRenderedPageBreak/>
        <w:t>TÀI LIỆU THAM KHẢO</w:t>
      </w:r>
      <w:bookmarkEnd w:id="266"/>
    </w:p>
    <w:p w14:paraId="329665A7" w14:textId="0D4648EE" w:rsidR="00494EC4" w:rsidRPr="006A46BD" w:rsidRDefault="00494EC4" w:rsidP="008960B7">
      <w:pPr>
        <w:spacing w:line="360" w:lineRule="auto"/>
        <w:rPr>
          <w:rFonts w:eastAsia="Calibri"/>
          <w:szCs w:val="28"/>
        </w:rPr>
      </w:pPr>
      <w:r w:rsidRPr="006A46BD">
        <w:rPr>
          <w:rFonts w:eastAsia="Calibri"/>
          <w:szCs w:val="28"/>
        </w:rPr>
        <w:t xml:space="preserve">[1] </w:t>
      </w:r>
      <w:hyperlink r:id="rId51" w:history="1">
        <w:r w:rsidRPr="006A46BD">
          <w:rPr>
            <w:rStyle w:val="Hyperlink"/>
            <w:rFonts w:eastAsia="Calibri"/>
            <w:szCs w:val="28"/>
          </w:rPr>
          <w:t>ASP.NET Core Tutorial</w:t>
        </w:r>
      </w:hyperlink>
    </w:p>
    <w:p w14:paraId="5D81989A" w14:textId="02889022" w:rsidR="00494EC4" w:rsidRPr="006A46BD" w:rsidRDefault="00494EC4" w:rsidP="008960B7">
      <w:pPr>
        <w:spacing w:line="360" w:lineRule="auto"/>
        <w:rPr>
          <w:rFonts w:eastAsia="Calibri"/>
          <w:szCs w:val="28"/>
        </w:rPr>
      </w:pPr>
      <w:r w:rsidRPr="006A46BD">
        <w:rPr>
          <w:rFonts w:eastAsia="Calibri"/>
          <w:szCs w:val="28"/>
        </w:rPr>
        <w:t xml:space="preserve">[2] </w:t>
      </w:r>
      <w:hyperlink r:id="rId52" w:history="1">
        <w:r w:rsidRPr="006A46BD">
          <w:rPr>
            <w:rStyle w:val="Hyperlink"/>
            <w:rFonts w:eastAsia="Calibri"/>
            <w:szCs w:val="28"/>
          </w:rPr>
          <w:t>VueJS Tutorial</w:t>
        </w:r>
      </w:hyperlink>
    </w:p>
    <w:p w14:paraId="7552AF25" w14:textId="77777777" w:rsidR="00494EC4" w:rsidRPr="006A46BD" w:rsidRDefault="00494EC4" w:rsidP="008960B7">
      <w:pPr>
        <w:spacing w:line="360" w:lineRule="auto"/>
        <w:rPr>
          <w:rFonts w:eastAsia="Calibri"/>
          <w:szCs w:val="28"/>
        </w:rPr>
      </w:pPr>
      <w:r w:rsidRPr="006A46BD">
        <w:rPr>
          <w:rFonts w:eastAsia="Calibri"/>
          <w:szCs w:val="28"/>
        </w:rPr>
        <w:t xml:space="preserve">[3] Xuanthulab.net – Lập trình C# cơ bản: </w:t>
      </w:r>
    </w:p>
    <w:p w14:paraId="2FE7455F" w14:textId="747A66A0" w:rsidR="00494EC4" w:rsidRPr="006A46BD" w:rsidRDefault="00000000" w:rsidP="008960B7">
      <w:pPr>
        <w:spacing w:line="360" w:lineRule="auto"/>
        <w:rPr>
          <w:rFonts w:eastAsia="Calibri"/>
          <w:szCs w:val="28"/>
        </w:rPr>
      </w:pPr>
      <w:hyperlink r:id="rId53" w:history="1">
        <w:r w:rsidR="00494EC4" w:rsidRPr="006A46BD">
          <w:rPr>
            <w:rStyle w:val="Hyperlink"/>
            <w:rFonts w:eastAsia="Calibri"/>
            <w:szCs w:val="28"/>
          </w:rPr>
          <w:t>https://xuanthulab.net/lap-trinh-c-co-ban/</w:t>
        </w:r>
      </w:hyperlink>
    </w:p>
    <w:p w14:paraId="38741ABB" w14:textId="16C010CC" w:rsidR="00494EC4" w:rsidRPr="006A46BD" w:rsidRDefault="00494EC4" w:rsidP="008960B7">
      <w:pPr>
        <w:spacing w:after="0" w:line="360" w:lineRule="auto"/>
        <w:rPr>
          <w:b/>
          <w:szCs w:val="28"/>
        </w:rPr>
      </w:pPr>
      <w:r w:rsidRPr="006A46BD">
        <w:rPr>
          <w:rFonts w:eastAsia="Calibri"/>
          <w:szCs w:val="28"/>
        </w:rPr>
        <w:t xml:space="preserve">[4] Tailwind CSS library tutorial: </w:t>
      </w:r>
      <w:r w:rsidRPr="006A46BD">
        <w:rPr>
          <w:rFonts w:eastAsia="Calibri"/>
          <w:szCs w:val="28"/>
        </w:rPr>
        <w:br/>
      </w:r>
      <w:hyperlink r:id="rId54" w:history="1">
        <w:r w:rsidRPr="006A46BD">
          <w:rPr>
            <w:rStyle w:val="Hyperlink"/>
            <w:rFonts w:eastAsia="Calibri"/>
            <w:szCs w:val="28"/>
          </w:rPr>
          <w:t>https://tailwindcss.com/docs/installation</w:t>
        </w:r>
      </w:hyperlink>
      <w:r w:rsidRPr="006A46BD">
        <w:rPr>
          <w:rFonts w:eastAsia="Calibri"/>
          <w:szCs w:val="28"/>
        </w:rPr>
        <w:br/>
        <w:t xml:space="preserve">[5] </w:t>
      </w:r>
      <w:r w:rsidRPr="006A46BD">
        <w:rPr>
          <w:szCs w:val="28"/>
        </w:rPr>
        <w:t>Giáo trình Thiết kế Web</w:t>
      </w:r>
      <w:r w:rsidRPr="006A46BD">
        <w:rPr>
          <w:b/>
          <w:szCs w:val="28"/>
        </w:rPr>
        <w:t xml:space="preserve">, </w:t>
      </w:r>
      <w:r w:rsidRPr="006A46BD">
        <w:rPr>
          <w:szCs w:val="28"/>
        </w:rPr>
        <w:t>trường Đại học Công nghiệp Hà Nội, NXB Thanh Niên, 2019.</w:t>
      </w:r>
    </w:p>
    <w:p w14:paraId="6AF319A6" w14:textId="7BB922F6" w:rsidR="00494EC4" w:rsidRPr="006A46BD" w:rsidRDefault="00494EC4" w:rsidP="008960B7">
      <w:pPr>
        <w:spacing w:line="360" w:lineRule="auto"/>
        <w:rPr>
          <w:rFonts w:eastAsia="Calibri"/>
          <w:szCs w:val="28"/>
        </w:rPr>
      </w:pPr>
      <w:r w:rsidRPr="006A46BD">
        <w:rPr>
          <w:rFonts w:eastAsia="Calibri"/>
          <w:szCs w:val="28"/>
        </w:rPr>
        <w:t>[6] Giáo trình Lập Trình web – Trần Phương Nhung.</w:t>
      </w:r>
    </w:p>
    <w:sectPr w:rsidR="00494EC4" w:rsidRPr="006A46BD">
      <w:headerReference w:type="even" r:id="rId55"/>
      <w:headerReference w:type="default" r:id="rId56"/>
      <w:footerReference w:type="even" r:id="rId57"/>
      <w:footerReference w:type="default" r:id="rId58"/>
      <w:headerReference w:type="first" r:id="rId59"/>
      <w:footerReference w:type="first" r:id="rId60"/>
      <w:pgSz w:w="11906" w:h="16838"/>
      <w:pgMar w:top="1418" w:right="1134" w:bottom="1134" w:left="1985" w:header="544" w:footer="71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B6EB20" w14:textId="77777777" w:rsidR="00B90E79" w:rsidRDefault="00B90E79">
      <w:pPr>
        <w:spacing w:line="240" w:lineRule="auto"/>
      </w:pPr>
      <w:r>
        <w:separator/>
      </w:r>
    </w:p>
  </w:endnote>
  <w:endnote w:type="continuationSeparator" w:id="0">
    <w:p w14:paraId="28648A0A" w14:textId="77777777" w:rsidR="00B90E79" w:rsidRDefault="00B90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Microsoft YaHei"/>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682D" w14:textId="77777777" w:rsidR="006B4EE1" w:rsidRDefault="006A3D1E">
    <w:pPr>
      <w:pStyle w:val="Footer"/>
      <w:pBdr>
        <w:top w:val="single" w:sz="4" w:space="8" w:color="4472C4" w:themeColor="accent1"/>
      </w:pBdr>
      <w:tabs>
        <w:tab w:val="clear" w:pos="4680"/>
        <w:tab w:val="clear" w:pos="9360"/>
      </w:tabs>
      <w:spacing w:before="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40</w:t>
    </w:r>
    <w:r>
      <w:rPr>
        <w:color w:val="404040" w:themeColor="text1" w:themeTint="BF"/>
      </w:rPr>
      <w:fldChar w:fldCharType="end"/>
    </w:r>
  </w:p>
  <w:p w14:paraId="26EF5B9E" w14:textId="77777777" w:rsidR="006B4EE1" w:rsidRDefault="006B4EE1">
    <w:pPr>
      <w:spacing w:after="0" w:line="259" w:lineRule="auto"/>
      <w:ind w:left="0" w:right="74"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5197318"/>
    </w:sdtPr>
    <w:sdtContent>
      <w:p w14:paraId="0ED3473C" w14:textId="77777777" w:rsidR="006B4EE1" w:rsidRDefault="006A3D1E">
        <w:pPr>
          <w:pStyle w:val="Footer"/>
          <w:jc w:val="right"/>
        </w:pPr>
        <w:r>
          <w:fldChar w:fldCharType="begin"/>
        </w:r>
        <w:r>
          <w:instrText xml:space="preserve"> PAGE   \* MERGEFORMAT </w:instrText>
        </w:r>
        <w:r>
          <w:fldChar w:fldCharType="separate"/>
        </w:r>
        <w:r>
          <w:t>2</w:t>
        </w:r>
        <w:r>
          <w:fldChar w:fldCharType="end"/>
        </w:r>
      </w:p>
    </w:sdtContent>
  </w:sdt>
  <w:p w14:paraId="5A60802B" w14:textId="77777777" w:rsidR="006B4EE1" w:rsidRDefault="006B4EE1">
    <w:pPr>
      <w:spacing w:after="0" w:line="259" w:lineRule="auto"/>
      <w:ind w:left="0" w:right="74"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C00F1" w14:textId="77777777" w:rsidR="006B4EE1" w:rsidRDefault="006A3D1E">
    <w:pPr>
      <w:spacing w:after="0" w:line="259" w:lineRule="auto"/>
      <w:ind w:left="0" w:right="74"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E27D7F2" wp14:editId="499436A8">
              <wp:simplePos x="0" y="0"/>
              <wp:positionH relativeFrom="page">
                <wp:posOffset>1242060</wp:posOffset>
              </wp:positionH>
              <wp:positionV relativeFrom="page">
                <wp:posOffset>10015220</wp:posOffset>
              </wp:positionV>
              <wp:extent cx="5520690" cy="6350"/>
              <wp:effectExtent l="0" t="0" r="0" b="0"/>
              <wp:wrapSquare wrapText="bothSides"/>
              <wp:docPr id="68549" name="Group 68549"/>
              <wp:cNvGraphicFramePr/>
              <a:graphic xmlns:a="http://schemas.openxmlformats.org/drawingml/2006/main">
                <a:graphicData uri="http://schemas.microsoft.com/office/word/2010/wordprocessingGroup">
                  <wpg:wgp>
                    <wpg:cNvGrpSpPr/>
                    <wpg:grpSpPr>
                      <a:xfrm>
                        <a:off x="0" y="0"/>
                        <a:ext cx="5520817" cy="6096"/>
                        <a:chOff x="0" y="0"/>
                        <a:chExt cx="5520817" cy="6096"/>
                      </a:xfrm>
                    </wpg:grpSpPr>
                    <wps:wsp>
                      <wps:cNvPr id="70523" name="Shape 70523"/>
                      <wps:cNvSpPr/>
                      <wps:spPr>
                        <a:xfrm>
                          <a:off x="0" y="0"/>
                          <a:ext cx="5520817" cy="9144"/>
                        </a:xfrm>
                        <a:custGeom>
                          <a:avLst/>
                          <a:gdLst/>
                          <a:ahLst/>
                          <a:cxnLst/>
                          <a:rect l="0" t="0" r="0" b="0"/>
                          <a:pathLst>
                            <a:path w="5520817" h="9144">
                              <a:moveTo>
                                <a:pt x="0" y="0"/>
                              </a:moveTo>
                              <a:lnTo>
                                <a:pt x="5520817" y="0"/>
                              </a:lnTo>
                              <a:lnTo>
                                <a:pt x="55208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7.8pt;margin-top:788.6pt;height:0.5pt;width:434.7pt;mso-position-horizontal-relative:page;mso-position-vertical-relative:page;mso-wrap-distance-bottom:0pt;mso-wrap-distance-left:9pt;mso-wrap-distance-right:9pt;mso-wrap-distance-top:0pt;z-index:251665408;mso-width-relative:page;mso-height-relative:page;" coordsize="5520817,6096" o:gfxdata="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cTPl23AAA&#10;AA4BAAAPAAAAAAAAAAEAIAAAACIAAABkcnMvZG93bnJldi54bWxQSwECFAAUAAAACACHTuJAU+KL&#10;xVMCAADiBQAADgAAAAAAAAABACAAAAArAQAAZHJzL2Uyb0RvYy54bWxQSwUGAAAAAAYABgBZAQAA&#10;8AUAAAAA&#10;">
              <o:lock v:ext="edit" aspectratio="f"/>
              <v:shape id="Shape 70523" o:spid="_x0000_s1026" o:spt="100" style="position:absolute;left:0;top:0;height:9144;width:5520817;" fillcolor="#000000" filled="t" stroked="f" coordsize="5520817,9144" o:gfxdata="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IjfL4A&#10;AADeAAAADwAAAAAAAAABACAAAAAiAAAAZHJzL2Rvd25yZXYueG1sUEsBAhQAFAAAAAgAh07iQDMv&#10;BZ47AAAAOQAAABAAAAAAAAAAAQAgAAAADQEAAGRycy9zaGFwZXhtbC54bWxQSwUGAAAAAAYABgBb&#10;AQAAtwMAAAAA&#10;" path="m0,0l5520817,0,5520817,9144,0,9144,0,0e">
                <v:fill on="t" focussize="0,0"/>
                <v:stroke on="f" weight="0pt" miterlimit="1" joinstyle="miter"/>
                <v:imagedata o:title=""/>
                <o:lock v:ext="edit" aspectratio="f"/>
              </v:shape>
              <w10:wrap type="square"/>
            </v:group>
          </w:pict>
        </mc:Fallback>
      </mc:AlternateContent>
    </w:r>
    <w:r>
      <w:rPr>
        <w:color w:val="4F81BD"/>
      </w:rPr>
      <w:t xml:space="preserve">BTL Lập trình Java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6D387" w14:textId="77777777" w:rsidR="00B90E79" w:rsidRDefault="00B90E79">
      <w:pPr>
        <w:spacing w:after="0"/>
      </w:pPr>
      <w:r>
        <w:separator/>
      </w:r>
    </w:p>
  </w:footnote>
  <w:footnote w:type="continuationSeparator" w:id="0">
    <w:p w14:paraId="74B6BF03" w14:textId="77777777" w:rsidR="00B90E79" w:rsidRDefault="00B90E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999AB" w14:textId="77777777" w:rsidR="006B4EE1" w:rsidRDefault="006B4EE1">
    <w:pPr>
      <w:spacing w:after="0" w:line="259" w:lineRule="auto"/>
      <w:ind w:left="922"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9A3DF" w14:textId="7569F333" w:rsidR="006B4EE1" w:rsidRDefault="006B4EE1">
    <w:pPr>
      <w:spacing w:after="0" w:line="259" w:lineRule="auto"/>
      <w:ind w:righ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D5027" w14:textId="77777777" w:rsidR="006B4EE1" w:rsidRDefault="006A3D1E">
    <w:pPr>
      <w:shd w:val="clear" w:color="auto" w:fill="4F81BD"/>
      <w:spacing w:after="0" w:line="259" w:lineRule="auto"/>
      <w:ind w:left="0" w:right="-1071"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FCA412A" wp14:editId="4D32BA74">
              <wp:simplePos x="0" y="0"/>
              <wp:positionH relativeFrom="page">
                <wp:posOffset>1242060</wp:posOffset>
              </wp:positionH>
              <wp:positionV relativeFrom="page">
                <wp:posOffset>673100</wp:posOffset>
              </wp:positionV>
              <wp:extent cx="5520690" cy="6350"/>
              <wp:effectExtent l="0" t="0" r="0" b="0"/>
              <wp:wrapSquare wrapText="bothSides"/>
              <wp:docPr id="68535" name="Group 68535"/>
              <wp:cNvGraphicFramePr/>
              <a:graphic xmlns:a="http://schemas.openxmlformats.org/drawingml/2006/main">
                <a:graphicData uri="http://schemas.microsoft.com/office/word/2010/wordprocessingGroup">
                  <wpg:wgp>
                    <wpg:cNvGrpSpPr/>
                    <wpg:grpSpPr>
                      <a:xfrm>
                        <a:off x="0" y="0"/>
                        <a:ext cx="5520817" cy="6096"/>
                        <a:chOff x="0" y="0"/>
                        <a:chExt cx="5520817" cy="6096"/>
                      </a:xfrm>
                    </wpg:grpSpPr>
                    <wps:wsp>
                      <wps:cNvPr id="70493" name="Shape 70493"/>
                      <wps:cNvSpPr/>
                      <wps:spPr>
                        <a:xfrm>
                          <a:off x="0" y="0"/>
                          <a:ext cx="5520817" cy="9144"/>
                        </a:xfrm>
                        <a:custGeom>
                          <a:avLst/>
                          <a:gdLst/>
                          <a:ahLst/>
                          <a:cxnLst/>
                          <a:rect l="0" t="0" r="0" b="0"/>
                          <a:pathLst>
                            <a:path w="5520817" h="9144">
                              <a:moveTo>
                                <a:pt x="0" y="0"/>
                              </a:moveTo>
                              <a:lnTo>
                                <a:pt x="5520817" y="0"/>
                              </a:lnTo>
                              <a:lnTo>
                                <a:pt x="55208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7.8pt;margin-top:53pt;height:0.5pt;width:434.7pt;mso-position-horizontal-relative:page;mso-position-vertical-relative:page;mso-wrap-distance-bottom:0pt;mso-wrap-distance-left:9pt;mso-wrap-distance-right:9pt;mso-wrap-distance-top:0pt;z-index:251664384;mso-width-relative:page;mso-height-relative:page;" coordsize="5520817,6096" o:gfxdata="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vIJrLYAAAADAEA&#10;AA8AAAAAAAAAAQAgAAAAIgAAAGRycy9kb3ducmV2LnhtbFBLAQIUABQAAAAIAIdO4kCxyXyKUwIA&#10;AOIFAAAOAAAAAAAAAAEAIAAAACcBAABkcnMvZTJvRG9jLnhtbFBLBQYAAAAABgAGAFkBAADsBQAA&#10;AAA=&#10;">
              <o:lock v:ext="edit" aspectratio="f"/>
              <v:shape id="Shape 70493" o:spid="_x0000_s1026" o:spt="100" style="position:absolute;left:0;top:0;height:9144;width:5520817;" fillcolor="#000000" filled="t" stroked="f" coordsize="5520817,9144" o:gfxdata="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zlBr4A&#10;AADeAAAADwAAAAAAAAABACAAAAAiAAAAZHJzL2Rvd25yZXYueG1sUEsBAhQAFAAAAAgAh07iQDMv&#10;BZ47AAAAOQAAABAAAAAAAAAAAQAgAAAADQEAAGRycy9zaGFwZXhtbC54bWxQSwUGAAAAAAYABgBb&#10;AQAAtwMAAAAA&#10;" path="m0,0l5520817,0,5520817,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color w:val="FFFFFF"/>
      </w:rPr>
      <w:t>20</w:t>
    </w:r>
    <w:r>
      <w:rPr>
        <w:color w:val="FFFFFF"/>
      </w:rPr>
      <w:fldChar w:fldCharType="end"/>
    </w:r>
    <w:r>
      <w:rPr>
        <w:color w:val="FFFFFF"/>
      </w:rPr>
      <w:t xml:space="preserve"> </w:t>
    </w:r>
  </w:p>
  <w:p w14:paraId="5C58A383" w14:textId="77777777" w:rsidR="006B4EE1" w:rsidRDefault="006A3D1E">
    <w:pPr>
      <w:spacing w:after="0" w:line="259" w:lineRule="auto"/>
      <w:ind w:left="922"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C4F476"/>
    <w:multiLevelType w:val="singleLevel"/>
    <w:tmpl w:val="87C4F476"/>
    <w:lvl w:ilvl="0">
      <w:start w:val="1"/>
      <w:numFmt w:val="decimal"/>
      <w:suff w:val="space"/>
      <w:lvlText w:val="%1."/>
      <w:lvlJc w:val="left"/>
    </w:lvl>
  </w:abstractNum>
  <w:abstractNum w:abstractNumId="1" w15:restartNumberingAfterBreak="0">
    <w:nsid w:val="F938B8F3"/>
    <w:multiLevelType w:val="singleLevel"/>
    <w:tmpl w:val="F938B8F3"/>
    <w:lvl w:ilvl="0">
      <w:start w:val="1"/>
      <w:numFmt w:val="decimal"/>
      <w:suff w:val="space"/>
      <w:lvlText w:val="%1."/>
      <w:lvlJc w:val="left"/>
    </w:lvl>
  </w:abstractNum>
  <w:abstractNum w:abstractNumId="2" w15:restartNumberingAfterBreak="0">
    <w:nsid w:val="00480267"/>
    <w:multiLevelType w:val="multilevel"/>
    <w:tmpl w:val="00480267"/>
    <w:lvl w:ilvl="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1">
      <w:start w:val="1"/>
      <w:numFmt w:val="lowerLetter"/>
      <w:lvlText w:val="%2"/>
      <w:lvlJc w:val="left"/>
      <w:pPr>
        <w:ind w:left="648"/>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2">
      <w:start w:val="1"/>
      <w:numFmt w:val="lowerRoman"/>
      <w:lvlText w:val="%3"/>
      <w:lvlJc w:val="left"/>
      <w:pPr>
        <w:ind w:left="936"/>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3">
      <w:start w:val="1"/>
      <w:numFmt w:val="decimal"/>
      <w:lvlText w:val="%4"/>
      <w:lvlJc w:val="left"/>
      <w:pPr>
        <w:ind w:left="122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4">
      <w:start w:val="1"/>
      <w:numFmt w:val="lowerLetter"/>
      <w:lvlText w:val="%5"/>
      <w:lvlJc w:val="left"/>
      <w:pPr>
        <w:ind w:left="1512"/>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5">
      <w:start w:val="1"/>
      <w:numFmt w:val="decimal"/>
      <w:lvlRestart w:val="0"/>
      <w:lvlText w:val="%6."/>
      <w:lvlJc w:val="left"/>
      <w:pPr>
        <w:ind w:left="1801"/>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6">
      <w:start w:val="1"/>
      <w:numFmt w:val="decimal"/>
      <w:lvlText w:val="%7"/>
      <w:lvlJc w:val="left"/>
      <w:pPr>
        <w:ind w:left="252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abstractNum>
  <w:abstractNum w:abstractNumId="3" w15:restartNumberingAfterBreak="0">
    <w:nsid w:val="007D5B8C"/>
    <w:multiLevelType w:val="hybridMultilevel"/>
    <w:tmpl w:val="DFF2F79C"/>
    <w:lvl w:ilvl="0" w:tplc="773CA738">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96167B"/>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00974126"/>
    <w:multiLevelType w:val="multilevel"/>
    <w:tmpl w:val="00974126"/>
    <w:lvl w:ilvl="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1">
      <w:start w:val="1"/>
      <w:numFmt w:val="lowerLetter"/>
      <w:lvlText w:val="%2"/>
      <w:lvlJc w:val="left"/>
      <w:pPr>
        <w:ind w:left="648"/>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2">
      <w:start w:val="1"/>
      <w:numFmt w:val="lowerRoman"/>
      <w:lvlText w:val="%3"/>
      <w:lvlJc w:val="left"/>
      <w:pPr>
        <w:ind w:left="936"/>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3">
      <w:start w:val="1"/>
      <w:numFmt w:val="decimal"/>
      <w:lvlText w:val="%4"/>
      <w:lvlJc w:val="left"/>
      <w:pPr>
        <w:ind w:left="122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4">
      <w:start w:val="1"/>
      <w:numFmt w:val="lowerLetter"/>
      <w:lvlText w:val="%5"/>
      <w:lvlJc w:val="left"/>
      <w:pPr>
        <w:ind w:left="1512"/>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5">
      <w:start w:val="1"/>
      <w:numFmt w:val="decimal"/>
      <w:lvlRestart w:val="0"/>
      <w:lvlText w:val="%6."/>
      <w:lvlJc w:val="left"/>
      <w:pPr>
        <w:ind w:left="1801"/>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6">
      <w:start w:val="1"/>
      <w:numFmt w:val="decimal"/>
      <w:lvlText w:val="%7"/>
      <w:lvlJc w:val="left"/>
      <w:pPr>
        <w:ind w:left="252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abstractNum>
  <w:abstractNum w:abstractNumId="6" w15:restartNumberingAfterBreak="0">
    <w:nsid w:val="054C8414"/>
    <w:multiLevelType w:val="singleLevel"/>
    <w:tmpl w:val="054C8414"/>
    <w:lvl w:ilvl="0">
      <w:start w:val="1"/>
      <w:numFmt w:val="decimal"/>
      <w:suff w:val="space"/>
      <w:lvlText w:val="%1."/>
      <w:lvlJc w:val="left"/>
    </w:lvl>
  </w:abstractNum>
  <w:abstractNum w:abstractNumId="7" w15:restartNumberingAfterBreak="0">
    <w:nsid w:val="07531C7A"/>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07FE521B"/>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 w15:restartNumberingAfterBreak="0">
    <w:nsid w:val="09356316"/>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0A5F154E"/>
    <w:multiLevelType w:val="multilevel"/>
    <w:tmpl w:val="0A5F154E"/>
    <w:lvl w:ilvl="0">
      <w:start w:val="1"/>
      <w:numFmt w:val="bullet"/>
      <w:lvlText w:val=""/>
      <w:lvlJc w:val="left"/>
      <w:pPr>
        <w:ind w:left="890" w:hanging="360"/>
      </w:pPr>
      <w:rPr>
        <w:rFonts w:ascii="Symbol" w:hAnsi="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11" w15:restartNumberingAfterBreak="0">
    <w:nsid w:val="0A660EBA"/>
    <w:multiLevelType w:val="hybridMultilevel"/>
    <w:tmpl w:val="82C06574"/>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0B5D0FF6"/>
    <w:multiLevelType w:val="multilevel"/>
    <w:tmpl w:val="0B5D0FF6"/>
    <w:lvl w:ilvl="0">
      <w:start w:val="1"/>
      <w:numFmt w:val="decimal"/>
      <w:lvlText w:val="[%1]"/>
      <w:lvlJc w:val="left"/>
      <w:pPr>
        <w:ind w:left="40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13" w15:restartNumberingAfterBreak="0">
    <w:nsid w:val="0C8A29C1"/>
    <w:multiLevelType w:val="hybridMultilevel"/>
    <w:tmpl w:val="27EE3050"/>
    <w:lvl w:ilvl="0" w:tplc="315E5E18">
      <w:numFmt w:val="bullet"/>
      <w:lvlText w:val="-"/>
      <w:lvlJc w:val="left"/>
      <w:pPr>
        <w:ind w:left="144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3E2D69"/>
    <w:multiLevelType w:val="hybridMultilevel"/>
    <w:tmpl w:val="495A955C"/>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0F125B56"/>
    <w:multiLevelType w:val="hybridMultilevel"/>
    <w:tmpl w:val="97704648"/>
    <w:lvl w:ilvl="0" w:tplc="315E5E18">
      <w:numFmt w:val="bullet"/>
      <w:lvlText w:val="-"/>
      <w:lvlJc w:val="left"/>
      <w:pPr>
        <w:ind w:left="144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F2B1B9A"/>
    <w:multiLevelType w:val="hybridMultilevel"/>
    <w:tmpl w:val="0DF4873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0F8B0406"/>
    <w:multiLevelType w:val="multilevel"/>
    <w:tmpl w:val="3086F918"/>
    <w:lvl w:ilvl="0">
      <w:start w:val="1"/>
      <w:numFmt w:val="decimal"/>
      <w:lvlText w:val="[%1]"/>
      <w:lvlJc w:val="left"/>
      <w:pPr>
        <w:ind w:left="1080"/>
      </w:pPr>
      <w:rPr>
        <w:rFonts w:ascii="Times New Roman" w:eastAsia="Times New Roman" w:hAnsi="Times New Roman" w:cs="Times New Roman"/>
        <w:b w:val="0"/>
        <w:bCs w:val="0"/>
        <w:i w:val="0"/>
        <w:iCs w:val="0"/>
        <w:strike w:val="0"/>
        <w:dstrike w:val="0"/>
        <w:color w:val="000000"/>
        <w:sz w:val="28"/>
        <w:szCs w:val="28"/>
        <w:u w:val="none" w:color="000000"/>
        <w:shd w:val="clear" w:color="auto" w:fill="auto"/>
        <w:vertAlign w:val="baseline"/>
      </w:rPr>
    </w:lvl>
    <w:lvl w:ilvl="1">
      <w:start w:val="1"/>
      <w:numFmt w:val="lowerLetter"/>
      <w:lvlText w:val="%2"/>
      <w:lvlJc w:val="left"/>
      <w:pPr>
        <w:ind w:left="163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2">
      <w:start w:val="1"/>
      <w:numFmt w:val="lowerRoman"/>
      <w:lvlText w:val="%3"/>
      <w:lvlJc w:val="left"/>
      <w:pPr>
        <w:ind w:left="235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3">
      <w:start w:val="1"/>
      <w:numFmt w:val="decimal"/>
      <w:lvlText w:val="%4"/>
      <w:lvlJc w:val="left"/>
      <w:pPr>
        <w:ind w:left="307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4">
      <w:start w:val="1"/>
      <w:numFmt w:val="lowerLetter"/>
      <w:lvlText w:val="%5"/>
      <w:lvlJc w:val="left"/>
      <w:pPr>
        <w:ind w:left="379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5">
      <w:start w:val="1"/>
      <w:numFmt w:val="lowerRoman"/>
      <w:lvlText w:val="%6"/>
      <w:lvlJc w:val="left"/>
      <w:pPr>
        <w:ind w:left="451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6">
      <w:start w:val="1"/>
      <w:numFmt w:val="decimal"/>
      <w:lvlText w:val="%7"/>
      <w:lvlJc w:val="left"/>
      <w:pPr>
        <w:ind w:left="523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7">
      <w:start w:val="1"/>
      <w:numFmt w:val="lowerLetter"/>
      <w:lvlText w:val="%8"/>
      <w:lvlJc w:val="left"/>
      <w:pPr>
        <w:ind w:left="595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8">
      <w:start w:val="1"/>
      <w:numFmt w:val="lowerRoman"/>
      <w:lvlText w:val="%9"/>
      <w:lvlJc w:val="left"/>
      <w:pPr>
        <w:ind w:left="667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abstractNum>
  <w:abstractNum w:abstractNumId="18" w15:restartNumberingAfterBreak="0">
    <w:nsid w:val="0FC23258"/>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12A92924"/>
    <w:multiLevelType w:val="singleLevel"/>
    <w:tmpl w:val="12A92924"/>
    <w:lvl w:ilvl="0">
      <w:start w:val="1"/>
      <w:numFmt w:val="decimal"/>
      <w:suff w:val="space"/>
      <w:lvlText w:val="%1."/>
      <w:lvlJc w:val="left"/>
    </w:lvl>
  </w:abstractNum>
  <w:abstractNum w:abstractNumId="20" w15:restartNumberingAfterBreak="0">
    <w:nsid w:val="13560002"/>
    <w:multiLevelType w:val="multilevel"/>
    <w:tmpl w:val="13560002"/>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13B7BF03"/>
    <w:multiLevelType w:val="singleLevel"/>
    <w:tmpl w:val="13B7BF03"/>
    <w:lvl w:ilvl="0">
      <w:start w:val="1"/>
      <w:numFmt w:val="decimal"/>
      <w:suff w:val="space"/>
      <w:lvlText w:val="%1."/>
      <w:lvlJc w:val="left"/>
    </w:lvl>
  </w:abstractNum>
  <w:abstractNum w:abstractNumId="22" w15:restartNumberingAfterBreak="0">
    <w:nsid w:val="14830CBF"/>
    <w:multiLevelType w:val="hybridMultilevel"/>
    <w:tmpl w:val="4060052E"/>
    <w:lvl w:ilvl="0" w:tplc="315E5E18">
      <w:numFmt w:val="bullet"/>
      <w:lvlText w:val="-"/>
      <w:lvlJc w:val="left"/>
      <w:pPr>
        <w:ind w:left="72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BB5A2A"/>
    <w:multiLevelType w:val="multilevel"/>
    <w:tmpl w:val="15BB5A2A"/>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17600415"/>
    <w:multiLevelType w:val="hybridMultilevel"/>
    <w:tmpl w:val="B1DE05E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17CC230D"/>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17D15783"/>
    <w:multiLevelType w:val="hybridMultilevel"/>
    <w:tmpl w:val="125CBD74"/>
    <w:lvl w:ilvl="0" w:tplc="3D264DE0">
      <w:start w:val="4"/>
      <w:numFmt w:val="decimal"/>
      <w:lvlText w:val="%1."/>
      <w:lvlJc w:val="left"/>
      <w:pPr>
        <w:ind w:left="21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E654AE"/>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19993F70"/>
    <w:multiLevelType w:val="hybridMultilevel"/>
    <w:tmpl w:val="D73250FE"/>
    <w:lvl w:ilvl="0" w:tplc="FB72CC7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C96BD2"/>
    <w:multiLevelType w:val="hybridMultilevel"/>
    <w:tmpl w:val="64F43990"/>
    <w:lvl w:ilvl="0" w:tplc="9BE8873A">
      <w:start w:val="6"/>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4571C7"/>
    <w:multiLevelType w:val="hybridMultilevel"/>
    <w:tmpl w:val="C8DC1BB2"/>
    <w:lvl w:ilvl="0" w:tplc="04090019">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1" w15:restartNumberingAfterBreak="0">
    <w:nsid w:val="1A7402BB"/>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2" w15:restartNumberingAfterBreak="0">
    <w:nsid w:val="1D753962"/>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1F3B604F"/>
    <w:multiLevelType w:val="hybridMultilevel"/>
    <w:tmpl w:val="258003C4"/>
    <w:lvl w:ilvl="0" w:tplc="542CB1C0">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FB75819"/>
    <w:multiLevelType w:val="multilevel"/>
    <w:tmpl w:val="1FB758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E47D4D"/>
    <w:multiLevelType w:val="multilevel"/>
    <w:tmpl w:val="20E47D4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215627DE"/>
    <w:multiLevelType w:val="hybridMultilevel"/>
    <w:tmpl w:val="C8DC1BB2"/>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7" w15:restartNumberingAfterBreak="0">
    <w:nsid w:val="22FB40A8"/>
    <w:multiLevelType w:val="multilevel"/>
    <w:tmpl w:val="22FB40A8"/>
    <w:lvl w:ilvl="0">
      <w:start w:val="1"/>
      <w:numFmt w:val="bullet"/>
      <w:lvlText w:val="•"/>
      <w:lvlJc w:val="left"/>
      <w:pPr>
        <w:ind w:left="360"/>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8"/>
        <w:szCs w:val="28"/>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8"/>
        <w:szCs w:val="28"/>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abstractNum>
  <w:abstractNum w:abstractNumId="38" w15:restartNumberingAfterBreak="0">
    <w:nsid w:val="25777EB5"/>
    <w:multiLevelType w:val="hybridMultilevel"/>
    <w:tmpl w:val="571E73E0"/>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9" w15:restartNumberingAfterBreak="0">
    <w:nsid w:val="25A73B1E"/>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0" w15:restartNumberingAfterBreak="0">
    <w:nsid w:val="25D50E3B"/>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1" w15:restartNumberingAfterBreak="0">
    <w:nsid w:val="260A0CC6"/>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2" w15:restartNumberingAfterBreak="0">
    <w:nsid w:val="26716EAA"/>
    <w:multiLevelType w:val="hybridMultilevel"/>
    <w:tmpl w:val="59E87406"/>
    <w:lvl w:ilvl="0" w:tplc="80ACB9D6">
      <w:start w:val="60"/>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CF77AA"/>
    <w:multiLevelType w:val="multilevel"/>
    <w:tmpl w:val="27CF77AA"/>
    <w:lvl w:ilvl="0">
      <w:start w:val="1"/>
      <w:numFmt w:val="bullet"/>
      <w:lvlText w:val=""/>
      <w:lvlJc w:val="left"/>
      <w:pPr>
        <w:ind w:left="1080"/>
      </w:pPr>
      <w:rPr>
        <w:rFonts w:ascii="Symbol" w:hAnsi="Symbol" w:hint="default"/>
        <w:b w:val="0"/>
        <w:i w:val="0"/>
        <w:strike w:val="0"/>
        <w:dstrike w:val="0"/>
        <w:color w:val="000000"/>
        <w:sz w:val="28"/>
        <w:szCs w:val="28"/>
        <w:u w:val="none" w:color="000000"/>
        <w:shd w:val="clear" w:color="auto" w:fill="auto"/>
        <w:vertAlign w:val="baseline"/>
      </w:rPr>
    </w:lvl>
    <w:lvl w:ilvl="1">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shd w:val="clear" w:color="auto" w:fill="auto"/>
        <w:vertAlign w:val="baseline"/>
      </w:rPr>
    </w:lvl>
    <w:lvl w:ilvl="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shd w:val="clear" w:color="auto" w:fill="auto"/>
        <w:vertAlign w:val="baseline"/>
      </w:rPr>
    </w:lvl>
    <w:lvl w:ilvl="3">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shd w:val="clear" w:color="auto" w:fill="auto"/>
        <w:vertAlign w:val="baseline"/>
      </w:rPr>
    </w:lvl>
    <w:lvl w:ilvl="4">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shd w:val="clear" w:color="auto" w:fill="auto"/>
        <w:vertAlign w:val="baseline"/>
      </w:rPr>
    </w:lvl>
    <w:lvl w:ilvl="5">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shd w:val="clear" w:color="auto" w:fill="auto"/>
        <w:vertAlign w:val="baseline"/>
      </w:rPr>
    </w:lvl>
    <w:lvl w:ilvl="6">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shd w:val="clear" w:color="auto" w:fill="auto"/>
        <w:vertAlign w:val="baseline"/>
      </w:rPr>
    </w:lvl>
    <w:lvl w:ilvl="7">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shd w:val="clear" w:color="auto" w:fill="auto"/>
        <w:vertAlign w:val="baseline"/>
      </w:rPr>
    </w:lvl>
    <w:lvl w:ilvl="8">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shd w:val="clear" w:color="auto" w:fill="auto"/>
        <w:vertAlign w:val="baseline"/>
      </w:rPr>
    </w:lvl>
  </w:abstractNum>
  <w:abstractNum w:abstractNumId="44" w15:restartNumberingAfterBreak="0">
    <w:nsid w:val="28B85394"/>
    <w:multiLevelType w:val="hybridMultilevel"/>
    <w:tmpl w:val="D8ACF82E"/>
    <w:lvl w:ilvl="0" w:tplc="315E5E18">
      <w:numFmt w:val="bullet"/>
      <w:lvlText w:val="-"/>
      <w:lvlJc w:val="left"/>
      <w:pPr>
        <w:ind w:left="73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45" w15:restartNumberingAfterBreak="0">
    <w:nsid w:val="2AD14FE2"/>
    <w:multiLevelType w:val="hybridMultilevel"/>
    <w:tmpl w:val="90B270E2"/>
    <w:lvl w:ilvl="0" w:tplc="FB72CC78">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B0B7063"/>
    <w:multiLevelType w:val="hybridMultilevel"/>
    <w:tmpl w:val="C0668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C7D6EC6"/>
    <w:multiLevelType w:val="multilevel"/>
    <w:tmpl w:val="B5DE8DCE"/>
    <w:lvl w:ilvl="0">
      <w:start w:val="1"/>
      <w:numFmt w:val="bullet"/>
      <w:lvlText w:val="•"/>
      <w:lvlJc w:val="left"/>
      <w:pPr>
        <w:ind w:left="1484"/>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decimal"/>
      <w:lvlText w:val="%2."/>
      <w:lvlJc w:val="left"/>
      <w:pPr>
        <w:ind w:left="3285" w:hanging="360"/>
      </w:pPr>
    </w:lvl>
    <w:lvl w:ilvl="2">
      <w:start w:val="1"/>
      <w:numFmt w:val="lowerRoman"/>
      <w:lvlText w:val="%3"/>
      <w:lvlJc w:val="left"/>
      <w:pPr>
        <w:ind w:left="292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3">
      <w:start w:val="1"/>
      <w:numFmt w:val="decimal"/>
      <w:lvlText w:val="%4"/>
      <w:lvlJc w:val="left"/>
      <w:pPr>
        <w:ind w:left="364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4">
      <w:start w:val="1"/>
      <w:numFmt w:val="lowerLetter"/>
      <w:lvlText w:val="%5"/>
      <w:lvlJc w:val="left"/>
      <w:pPr>
        <w:ind w:left="436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5">
      <w:start w:val="1"/>
      <w:numFmt w:val="lowerRoman"/>
      <w:lvlText w:val="%6"/>
      <w:lvlJc w:val="left"/>
      <w:pPr>
        <w:ind w:left="508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6">
      <w:start w:val="1"/>
      <w:numFmt w:val="decimal"/>
      <w:lvlText w:val="%7"/>
      <w:lvlJc w:val="left"/>
      <w:pPr>
        <w:ind w:left="580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7">
      <w:start w:val="1"/>
      <w:numFmt w:val="lowerLetter"/>
      <w:lvlText w:val="%8"/>
      <w:lvlJc w:val="left"/>
      <w:pPr>
        <w:ind w:left="652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lvl w:ilvl="8">
      <w:start w:val="1"/>
      <w:numFmt w:val="lowerRoman"/>
      <w:lvlText w:val="%9"/>
      <w:lvlJc w:val="left"/>
      <w:pPr>
        <w:ind w:left="7244"/>
      </w:pPr>
      <w:rPr>
        <w:rFonts w:ascii="Times New Roman" w:eastAsia="Times New Roman" w:hAnsi="Times New Roman" w:cs="Times New Roman"/>
        <w:b w:val="0"/>
        <w:i/>
        <w:iCs/>
        <w:strike w:val="0"/>
        <w:dstrike w:val="0"/>
        <w:color w:val="000000"/>
        <w:sz w:val="28"/>
        <w:szCs w:val="28"/>
        <w:u w:val="none" w:color="000000"/>
        <w:shd w:val="clear" w:color="auto" w:fill="auto"/>
        <w:vertAlign w:val="baseline"/>
      </w:rPr>
    </w:lvl>
  </w:abstractNum>
  <w:abstractNum w:abstractNumId="48" w15:restartNumberingAfterBreak="0">
    <w:nsid w:val="2D222DC7"/>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9" w15:restartNumberingAfterBreak="0">
    <w:nsid w:val="2DF9626F"/>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0" w15:restartNumberingAfterBreak="0">
    <w:nsid w:val="2F1E404B"/>
    <w:multiLevelType w:val="hybridMultilevel"/>
    <w:tmpl w:val="8B1A000A"/>
    <w:lvl w:ilvl="0" w:tplc="FFFFFFFF">
      <w:start w:val="1"/>
      <w:numFmt w:val="decimal"/>
      <w:lvlText w:val="%1."/>
      <w:lvlJc w:val="left"/>
      <w:pPr>
        <w:ind w:left="329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1" w15:restartNumberingAfterBreak="0">
    <w:nsid w:val="304E698E"/>
    <w:multiLevelType w:val="multilevel"/>
    <w:tmpl w:val="304E698E"/>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310300F6"/>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3" w15:restartNumberingAfterBreak="0">
    <w:nsid w:val="316B0D5F"/>
    <w:multiLevelType w:val="multilevel"/>
    <w:tmpl w:val="316B0D5F"/>
    <w:lvl w:ilvl="0">
      <w:start w:val="1"/>
      <w:numFmt w:val="bullet"/>
      <w:lvlText w:val=""/>
      <w:lvlJc w:val="left"/>
      <w:pPr>
        <w:ind w:left="890" w:hanging="360"/>
      </w:pPr>
      <w:rPr>
        <w:rFonts w:ascii="Symbol" w:hAnsi="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54" w15:restartNumberingAfterBreak="0">
    <w:nsid w:val="32081D98"/>
    <w:multiLevelType w:val="multilevel"/>
    <w:tmpl w:val="42E6D36A"/>
    <w:lvl w:ilvl="0">
      <w:start w:val="1"/>
      <w:numFmt w:val="decimal"/>
      <w:lvlText w:val="2.4%1"/>
      <w:lvlJc w:val="left"/>
      <w:pPr>
        <w:ind w:left="360" w:hanging="360"/>
      </w:pPr>
      <w:rPr>
        <w:rFont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5" w15:restartNumberingAfterBreak="0">
    <w:nsid w:val="33EE7F34"/>
    <w:multiLevelType w:val="hybridMultilevel"/>
    <w:tmpl w:val="4FF0F8B8"/>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6" w15:restartNumberingAfterBreak="0">
    <w:nsid w:val="33F3224F"/>
    <w:multiLevelType w:val="hybridMultilevel"/>
    <w:tmpl w:val="E048D6A0"/>
    <w:lvl w:ilvl="0" w:tplc="0409000F">
      <w:start w:val="1"/>
      <w:numFmt w:val="decimal"/>
      <w:lvlText w:val="%1."/>
      <w:lvlJc w:val="left"/>
      <w:pPr>
        <w:ind w:left="1123" w:hanging="360"/>
      </w:pPr>
    </w:lvl>
    <w:lvl w:ilvl="1" w:tplc="04090019" w:tentative="1">
      <w:start w:val="1"/>
      <w:numFmt w:val="lowerLetter"/>
      <w:lvlText w:val="%2."/>
      <w:lvlJc w:val="left"/>
      <w:pPr>
        <w:ind w:left="1843" w:hanging="360"/>
      </w:pPr>
    </w:lvl>
    <w:lvl w:ilvl="2" w:tplc="0409001B" w:tentative="1">
      <w:start w:val="1"/>
      <w:numFmt w:val="lowerRoman"/>
      <w:lvlText w:val="%3."/>
      <w:lvlJc w:val="right"/>
      <w:pPr>
        <w:ind w:left="2563" w:hanging="180"/>
      </w:pPr>
    </w:lvl>
    <w:lvl w:ilvl="3" w:tplc="0409000F">
      <w:start w:val="1"/>
      <w:numFmt w:val="decimal"/>
      <w:lvlText w:val="%4."/>
      <w:lvlJc w:val="left"/>
      <w:pPr>
        <w:ind w:left="3283" w:hanging="360"/>
      </w:pPr>
    </w:lvl>
    <w:lvl w:ilvl="4" w:tplc="04090019" w:tentative="1">
      <w:start w:val="1"/>
      <w:numFmt w:val="lowerLetter"/>
      <w:lvlText w:val="%5."/>
      <w:lvlJc w:val="left"/>
      <w:pPr>
        <w:ind w:left="4003" w:hanging="360"/>
      </w:pPr>
    </w:lvl>
    <w:lvl w:ilvl="5" w:tplc="0409001B" w:tentative="1">
      <w:start w:val="1"/>
      <w:numFmt w:val="lowerRoman"/>
      <w:lvlText w:val="%6."/>
      <w:lvlJc w:val="right"/>
      <w:pPr>
        <w:ind w:left="4723" w:hanging="180"/>
      </w:pPr>
    </w:lvl>
    <w:lvl w:ilvl="6" w:tplc="0409000F" w:tentative="1">
      <w:start w:val="1"/>
      <w:numFmt w:val="decimal"/>
      <w:lvlText w:val="%7."/>
      <w:lvlJc w:val="left"/>
      <w:pPr>
        <w:ind w:left="5443" w:hanging="360"/>
      </w:pPr>
    </w:lvl>
    <w:lvl w:ilvl="7" w:tplc="04090019" w:tentative="1">
      <w:start w:val="1"/>
      <w:numFmt w:val="lowerLetter"/>
      <w:lvlText w:val="%8."/>
      <w:lvlJc w:val="left"/>
      <w:pPr>
        <w:ind w:left="6163" w:hanging="360"/>
      </w:pPr>
    </w:lvl>
    <w:lvl w:ilvl="8" w:tplc="0409001B" w:tentative="1">
      <w:start w:val="1"/>
      <w:numFmt w:val="lowerRoman"/>
      <w:lvlText w:val="%9."/>
      <w:lvlJc w:val="right"/>
      <w:pPr>
        <w:ind w:left="6883" w:hanging="180"/>
      </w:pPr>
    </w:lvl>
  </w:abstractNum>
  <w:abstractNum w:abstractNumId="57" w15:restartNumberingAfterBreak="0">
    <w:nsid w:val="346590FD"/>
    <w:multiLevelType w:val="singleLevel"/>
    <w:tmpl w:val="346590FD"/>
    <w:lvl w:ilvl="0">
      <w:start w:val="1"/>
      <w:numFmt w:val="decimal"/>
      <w:suff w:val="space"/>
      <w:lvlText w:val="%1."/>
      <w:lvlJc w:val="left"/>
    </w:lvl>
  </w:abstractNum>
  <w:abstractNum w:abstractNumId="58" w15:restartNumberingAfterBreak="0">
    <w:nsid w:val="34847CE4"/>
    <w:multiLevelType w:val="hybridMultilevel"/>
    <w:tmpl w:val="2F02B29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9" w15:restartNumberingAfterBreak="0">
    <w:nsid w:val="34A02A21"/>
    <w:multiLevelType w:val="multilevel"/>
    <w:tmpl w:val="34A02A2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15:restartNumberingAfterBreak="0">
    <w:nsid w:val="34CC2DCF"/>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1" w15:restartNumberingAfterBreak="0">
    <w:nsid w:val="370448B8"/>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2" w15:restartNumberingAfterBreak="0">
    <w:nsid w:val="38C63295"/>
    <w:multiLevelType w:val="hybridMultilevel"/>
    <w:tmpl w:val="77EE422C"/>
    <w:lvl w:ilvl="0" w:tplc="315E5E18">
      <w:numFmt w:val="bullet"/>
      <w:lvlText w:val="-"/>
      <w:lvlJc w:val="left"/>
      <w:pPr>
        <w:ind w:left="72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93A2C4A"/>
    <w:multiLevelType w:val="hybridMultilevel"/>
    <w:tmpl w:val="0AE41DF6"/>
    <w:lvl w:ilvl="0" w:tplc="04090019">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4" w15:restartNumberingAfterBreak="0">
    <w:nsid w:val="39A10F02"/>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5" w15:restartNumberingAfterBreak="0">
    <w:nsid w:val="3AA87177"/>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6" w15:restartNumberingAfterBreak="0">
    <w:nsid w:val="3B963422"/>
    <w:multiLevelType w:val="hybridMultilevel"/>
    <w:tmpl w:val="CBE0C670"/>
    <w:lvl w:ilvl="0" w:tplc="FB72CC7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BD05952"/>
    <w:multiLevelType w:val="hybridMultilevel"/>
    <w:tmpl w:val="571E73E0"/>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8" w15:restartNumberingAfterBreak="0">
    <w:nsid w:val="3C6834BF"/>
    <w:multiLevelType w:val="hybridMultilevel"/>
    <w:tmpl w:val="6F4AD5BE"/>
    <w:lvl w:ilvl="0" w:tplc="315E5E18">
      <w:numFmt w:val="bullet"/>
      <w:lvlText w:val="-"/>
      <w:lvlJc w:val="left"/>
      <w:pPr>
        <w:ind w:left="72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C781A6C"/>
    <w:multiLevelType w:val="hybridMultilevel"/>
    <w:tmpl w:val="94006BF2"/>
    <w:lvl w:ilvl="0" w:tplc="9634DEF4">
      <w:start w:val="1"/>
      <w:numFmt w:val="decimal"/>
      <w:lvlText w:val="PHẦN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CBB1091"/>
    <w:multiLevelType w:val="multilevel"/>
    <w:tmpl w:val="3CBB109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1" w15:restartNumberingAfterBreak="0">
    <w:nsid w:val="3D1350BC"/>
    <w:multiLevelType w:val="multilevel"/>
    <w:tmpl w:val="C390E8C4"/>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2" w15:restartNumberingAfterBreak="0">
    <w:nsid w:val="3D330548"/>
    <w:multiLevelType w:val="hybridMultilevel"/>
    <w:tmpl w:val="820460E0"/>
    <w:lvl w:ilvl="0" w:tplc="FB72CC78">
      <w:start w:val="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DD305EE"/>
    <w:multiLevelType w:val="multilevel"/>
    <w:tmpl w:val="04090029"/>
    <w:lvl w:ilvl="0">
      <w:start w:val="1"/>
      <w:numFmt w:val="decimal"/>
      <w:suff w:val="space"/>
      <w:lvlText w:val="Chapter %1"/>
      <w:lvlJc w:val="left"/>
      <w:pPr>
        <w:ind w:left="1418"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4" w15:restartNumberingAfterBreak="0">
    <w:nsid w:val="3F8A54BF"/>
    <w:multiLevelType w:val="hybridMultilevel"/>
    <w:tmpl w:val="5108EF9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5" w15:restartNumberingAfterBreak="0">
    <w:nsid w:val="405A76D7"/>
    <w:multiLevelType w:val="hybridMultilevel"/>
    <w:tmpl w:val="F0B87E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412039A9"/>
    <w:multiLevelType w:val="hybridMultilevel"/>
    <w:tmpl w:val="60A8A042"/>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7" w15:restartNumberingAfterBreak="0">
    <w:nsid w:val="41B16321"/>
    <w:multiLevelType w:val="hybridMultilevel"/>
    <w:tmpl w:val="C8DC1BB2"/>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78" w15:restartNumberingAfterBreak="0">
    <w:nsid w:val="42520EAE"/>
    <w:multiLevelType w:val="multilevel"/>
    <w:tmpl w:val="42520EAE"/>
    <w:lvl w:ilvl="0">
      <w:start w:val="1"/>
      <w:numFmt w:val="bullet"/>
      <w:lvlText w:val="•"/>
      <w:lvlJc w:val="left"/>
      <w:pPr>
        <w:ind w:left="360"/>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8"/>
        <w:szCs w:val="28"/>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8"/>
        <w:szCs w:val="28"/>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abstractNum>
  <w:abstractNum w:abstractNumId="79" w15:restartNumberingAfterBreak="0">
    <w:nsid w:val="431954C0"/>
    <w:multiLevelType w:val="multilevel"/>
    <w:tmpl w:val="43195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3D0535A"/>
    <w:multiLevelType w:val="multilevel"/>
    <w:tmpl w:val="0409001D"/>
    <w:numStyleLink w:val="Style1"/>
  </w:abstractNum>
  <w:abstractNum w:abstractNumId="81"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2" w15:restartNumberingAfterBreak="0">
    <w:nsid w:val="44C902F5"/>
    <w:multiLevelType w:val="hybridMultilevel"/>
    <w:tmpl w:val="B3FEBF7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3" w15:restartNumberingAfterBreak="0">
    <w:nsid w:val="45D364F5"/>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4" w15:restartNumberingAfterBreak="0">
    <w:nsid w:val="471C3DBA"/>
    <w:multiLevelType w:val="hybridMultilevel"/>
    <w:tmpl w:val="AB6260FA"/>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ED5CA580">
      <w:start w:val="1"/>
      <w:numFmt w:val="decimal"/>
      <w:lvlText w:val="%3-"/>
      <w:lvlJc w:val="left"/>
      <w:pPr>
        <w:ind w:left="3780" w:hanging="360"/>
      </w:pPr>
      <w:rPr>
        <w:rFonts w:hint="default"/>
      </w:r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5" w15:restartNumberingAfterBreak="0">
    <w:nsid w:val="486E7012"/>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6" w15:restartNumberingAfterBreak="0">
    <w:nsid w:val="48BD2E34"/>
    <w:multiLevelType w:val="multilevel"/>
    <w:tmpl w:val="48BD2E34"/>
    <w:lvl w:ilvl="0">
      <w:start w:val="1"/>
      <w:numFmt w:val="bullet"/>
      <w:lvlText w:val=""/>
      <w:lvlJc w:val="left"/>
      <w:pPr>
        <w:ind w:left="890" w:hanging="360"/>
      </w:pPr>
      <w:rPr>
        <w:rFonts w:ascii="Symbol" w:hAnsi="Symbol" w:hint="default"/>
        <w:w w:val="100"/>
        <w:sz w:val="28"/>
        <w:szCs w:val="28"/>
        <w:lang w:val="vi" w:eastAsia="en-US" w:bidi="ar-SA"/>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87" w15:restartNumberingAfterBreak="0">
    <w:nsid w:val="4A88750C"/>
    <w:multiLevelType w:val="multilevel"/>
    <w:tmpl w:val="4A88750C"/>
    <w:lvl w:ilvl="0">
      <w:start w:val="1"/>
      <w:numFmt w:val="bullet"/>
      <w:lvlText w:val=""/>
      <w:lvlJc w:val="left"/>
      <w:pPr>
        <w:ind w:left="890" w:hanging="360"/>
      </w:pPr>
      <w:rPr>
        <w:rFonts w:ascii="Symbol" w:hAnsi="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88" w15:restartNumberingAfterBreak="0">
    <w:nsid w:val="4B8F022A"/>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9" w15:restartNumberingAfterBreak="0">
    <w:nsid w:val="4BA66DB2"/>
    <w:multiLevelType w:val="multilevel"/>
    <w:tmpl w:val="4BA66DB2"/>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0" w15:restartNumberingAfterBreak="0">
    <w:nsid w:val="4C7735D4"/>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1" w15:restartNumberingAfterBreak="0">
    <w:nsid w:val="4E4031BC"/>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2" w15:restartNumberingAfterBreak="0">
    <w:nsid w:val="4EC404F9"/>
    <w:multiLevelType w:val="multilevel"/>
    <w:tmpl w:val="4EC404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50E2330B"/>
    <w:multiLevelType w:val="hybridMultilevel"/>
    <w:tmpl w:val="DB5A8C4A"/>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511A1FC1"/>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5" w15:restartNumberingAfterBreak="0">
    <w:nsid w:val="51212CD7"/>
    <w:multiLevelType w:val="hybridMultilevel"/>
    <w:tmpl w:val="CC9650C0"/>
    <w:lvl w:ilvl="0" w:tplc="5E72B9DC">
      <w:start w:val="1"/>
      <w:numFmt w:val="decimal"/>
      <w:pStyle w:val="Heading1"/>
      <w:lvlText w:val="CHƯƠNG %1:"/>
      <w:lvlJc w:val="center"/>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96" w15:restartNumberingAfterBreak="0">
    <w:nsid w:val="5127016F"/>
    <w:multiLevelType w:val="hybridMultilevel"/>
    <w:tmpl w:val="C8DC1BB2"/>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7" w15:restartNumberingAfterBreak="0">
    <w:nsid w:val="574E15C5"/>
    <w:multiLevelType w:val="hybridMultilevel"/>
    <w:tmpl w:val="3568217E"/>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8" w15:restartNumberingAfterBreak="0">
    <w:nsid w:val="583542C6"/>
    <w:multiLevelType w:val="hybridMultilevel"/>
    <w:tmpl w:val="571E73E0"/>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A803356"/>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0" w15:restartNumberingAfterBreak="0">
    <w:nsid w:val="5AE905EE"/>
    <w:multiLevelType w:val="singleLevel"/>
    <w:tmpl w:val="5AE905EE"/>
    <w:lvl w:ilvl="0">
      <w:start w:val="1"/>
      <w:numFmt w:val="decimal"/>
      <w:suff w:val="space"/>
      <w:lvlText w:val="%1."/>
      <w:lvlJc w:val="left"/>
    </w:lvl>
  </w:abstractNum>
  <w:abstractNum w:abstractNumId="101" w15:restartNumberingAfterBreak="0">
    <w:nsid w:val="5AF52207"/>
    <w:multiLevelType w:val="hybridMultilevel"/>
    <w:tmpl w:val="AAB0B900"/>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02" w15:restartNumberingAfterBreak="0">
    <w:nsid w:val="5BDB1FDA"/>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3" w15:restartNumberingAfterBreak="0">
    <w:nsid w:val="5C13A4D2"/>
    <w:multiLevelType w:val="singleLevel"/>
    <w:tmpl w:val="5C13A4D2"/>
    <w:lvl w:ilvl="0">
      <w:start w:val="1"/>
      <w:numFmt w:val="decimal"/>
      <w:suff w:val="space"/>
      <w:lvlText w:val="%1."/>
      <w:lvlJc w:val="left"/>
    </w:lvl>
  </w:abstractNum>
  <w:abstractNum w:abstractNumId="104" w15:restartNumberingAfterBreak="0">
    <w:nsid w:val="5CA20526"/>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5" w15:restartNumberingAfterBreak="0">
    <w:nsid w:val="5D3913F4"/>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6" w15:restartNumberingAfterBreak="0">
    <w:nsid w:val="5E256AC1"/>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7" w15:restartNumberingAfterBreak="0">
    <w:nsid w:val="657754AD"/>
    <w:multiLevelType w:val="hybridMultilevel"/>
    <w:tmpl w:val="6942A766"/>
    <w:lvl w:ilvl="0" w:tplc="393E7BFE">
      <w:start w:val="6"/>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6883D60"/>
    <w:multiLevelType w:val="hybridMultilevel"/>
    <w:tmpl w:val="BC848F0E"/>
    <w:lvl w:ilvl="0" w:tplc="E146F650">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7C82217"/>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0" w15:restartNumberingAfterBreak="0">
    <w:nsid w:val="6964735E"/>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1" w15:restartNumberingAfterBreak="0">
    <w:nsid w:val="69B51054"/>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2" w15:restartNumberingAfterBreak="0">
    <w:nsid w:val="69C612D6"/>
    <w:multiLevelType w:val="hybridMultilevel"/>
    <w:tmpl w:val="BC6060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AEF2C02"/>
    <w:multiLevelType w:val="hybridMultilevel"/>
    <w:tmpl w:val="0C6AAEB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4" w15:restartNumberingAfterBreak="0">
    <w:nsid w:val="6C793C01"/>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5" w15:restartNumberingAfterBreak="0">
    <w:nsid w:val="6D511297"/>
    <w:multiLevelType w:val="multilevel"/>
    <w:tmpl w:val="6D511297"/>
    <w:lvl w:ilvl="0">
      <w:start w:val="1"/>
      <w:numFmt w:val="bullet"/>
      <w:lvlText w:val="•"/>
      <w:lvlJc w:val="left"/>
      <w:pPr>
        <w:ind w:left="532"/>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2">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3">
      <w:start w:val="1"/>
      <w:numFmt w:val="bullet"/>
      <w:lvlText w:val="•"/>
      <w:lvlJc w:val="left"/>
      <w:pPr>
        <w:ind w:left="3600"/>
      </w:pPr>
      <w:rPr>
        <w:rFonts w:ascii="Arial" w:eastAsia="Arial" w:hAnsi="Arial" w:cs="Arial"/>
        <w:b w:val="0"/>
        <w:i w:val="0"/>
        <w:strike w:val="0"/>
        <w:dstrike w:val="0"/>
        <w:color w:val="000000"/>
        <w:sz w:val="28"/>
        <w:szCs w:val="28"/>
        <w:u w:val="none" w:color="000000"/>
        <w:shd w:val="clear" w:color="auto" w:fill="auto"/>
        <w:vertAlign w:val="baseline"/>
      </w:rPr>
    </w:lvl>
    <w:lvl w:ilvl="4">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5">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6">
      <w:start w:val="1"/>
      <w:numFmt w:val="bullet"/>
      <w:lvlText w:val="•"/>
      <w:lvlJc w:val="left"/>
      <w:pPr>
        <w:ind w:left="5760"/>
      </w:pPr>
      <w:rPr>
        <w:rFonts w:ascii="Arial" w:eastAsia="Arial" w:hAnsi="Arial" w:cs="Arial"/>
        <w:b w:val="0"/>
        <w:i w:val="0"/>
        <w:strike w:val="0"/>
        <w:dstrike w:val="0"/>
        <w:color w:val="000000"/>
        <w:sz w:val="28"/>
        <w:szCs w:val="28"/>
        <w:u w:val="none" w:color="000000"/>
        <w:shd w:val="clear" w:color="auto" w:fill="auto"/>
        <w:vertAlign w:val="baseline"/>
      </w:rPr>
    </w:lvl>
    <w:lvl w:ilvl="7">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8">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abstractNum>
  <w:abstractNum w:abstractNumId="116" w15:restartNumberingAfterBreak="0">
    <w:nsid w:val="6DC86193"/>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7" w15:restartNumberingAfterBreak="0">
    <w:nsid w:val="6E6560E9"/>
    <w:multiLevelType w:val="multilevel"/>
    <w:tmpl w:val="6E6560E9"/>
    <w:lvl w:ilvl="0">
      <w:start w:val="1"/>
      <w:numFmt w:val="decimal"/>
      <w:lvlText w:val="%1."/>
      <w:lvlJc w:val="left"/>
      <w:pPr>
        <w:ind w:left="2521" w:hanging="360"/>
      </w:pPr>
    </w:lvl>
    <w:lvl w:ilvl="1">
      <w:start w:val="1"/>
      <w:numFmt w:val="lowerLetter"/>
      <w:lvlText w:val="%2."/>
      <w:lvlJc w:val="left"/>
      <w:pPr>
        <w:ind w:left="3241" w:hanging="360"/>
      </w:pPr>
    </w:lvl>
    <w:lvl w:ilvl="2">
      <w:start w:val="1"/>
      <w:numFmt w:val="lowerRoman"/>
      <w:lvlText w:val="%3."/>
      <w:lvlJc w:val="right"/>
      <w:pPr>
        <w:ind w:left="3961" w:hanging="180"/>
      </w:pPr>
    </w:lvl>
    <w:lvl w:ilvl="3">
      <w:start w:val="1"/>
      <w:numFmt w:val="decimal"/>
      <w:lvlText w:val="%4."/>
      <w:lvlJc w:val="left"/>
      <w:pPr>
        <w:ind w:left="4681" w:hanging="360"/>
      </w:pPr>
    </w:lvl>
    <w:lvl w:ilvl="4">
      <w:start w:val="1"/>
      <w:numFmt w:val="lowerLetter"/>
      <w:lvlText w:val="%5."/>
      <w:lvlJc w:val="left"/>
      <w:pPr>
        <w:ind w:left="5401" w:hanging="360"/>
      </w:pPr>
    </w:lvl>
    <w:lvl w:ilvl="5">
      <w:start w:val="1"/>
      <w:numFmt w:val="lowerRoman"/>
      <w:lvlText w:val="%6."/>
      <w:lvlJc w:val="right"/>
      <w:pPr>
        <w:ind w:left="6121" w:hanging="180"/>
      </w:pPr>
    </w:lvl>
    <w:lvl w:ilvl="6">
      <w:start w:val="1"/>
      <w:numFmt w:val="decimal"/>
      <w:lvlText w:val="%7."/>
      <w:lvlJc w:val="left"/>
      <w:pPr>
        <w:ind w:left="6841" w:hanging="360"/>
      </w:pPr>
    </w:lvl>
    <w:lvl w:ilvl="7">
      <w:start w:val="1"/>
      <w:numFmt w:val="lowerLetter"/>
      <w:lvlText w:val="%8."/>
      <w:lvlJc w:val="left"/>
      <w:pPr>
        <w:ind w:left="7561" w:hanging="360"/>
      </w:pPr>
    </w:lvl>
    <w:lvl w:ilvl="8">
      <w:start w:val="1"/>
      <w:numFmt w:val="lowerRoman"/>
      <w:lvlText w:val="%9."/>
      <w:lvlJc w:val="right"/>
      <w:pPr>
        <w:ind w:left="8281" w:hanging="180"/>
      </w:pPr>
    </w:lvl>
  </w:abstractNum>
  <w:abstractNum w:abstractNumId="118" w15:restartNumberingAfterBreak="0">
    <w:nsid w:val="6E810C44"/>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9" w15:restartNumberingAfterBreak="0">
    <w:nsid w:val="6F8B01A2"/>
    <w:multiLevelType w:val="hybridMultilevel"/>
    <w:tmpl w:val="5F6AB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B95E31"/>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1" w15:restartNumberingAfterBreak="0">
    <w:nsid w:val="706F1F03"/>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2" w15:restartNumberingAfterBreak="0">
    <w:nsid w:val="710A53B1"/>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3" w15:restartNumberingAfterBreak="0">
    <w:nsid w:val="71E479E4"/>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4" w15:restartNumberingAfterBreak="0">
    <w:nsid w:val="71FC2E81"/>
    <w:multiLevelType w:val="hybridMultilevel"/>
    <w:tmpl w:val="996EAF16"/>
    <w:lvl w:ilvl="0" w:tplc="886C419E">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2A5770B"/>
    <w:multiLevelType w:val="multilevel"/>
    <w:tmpl w:val="0409001D"/>
    <w:styleLink w:val="Style1"/>
    <w:lvl w:ilvl="0">
      <w:start w:val="1"/>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6" w15:restartNumberingAfterBreak="0">
    <w:nsid w:val="72EA5EB9"/>
    <w:multiLevelType w:val="multilevel"/>
    <w:tmpl w:val="72EA5EB9"/>
    <w:lvl w:ilvl="0">
      <w:start w:val="1"/>
      <w:numFmt w:val="bullet"/>
      <w:lvlText w:val=""/>
      <w:lvlJc w:val="left"/>
      <w:pPr>
        <w:ind w:left="1774" w:hanging="360"/>
      </w:pPr>
      <w:rPr>
        <w:rFonts w:ascii="Symbol" w:hAnsi="Symbol" w:hint="default"/>
      </w:rPr>
    </w:lvl>
    <w:lvl w:ilvl="1">
      <w:start w:val="1"/>
      <w:numFmt w:val="bullet"/>
      <w:lvlText w:val="o"/>
      <w:lvlJc w:val="left"/>
      <w:pPr>
        <w:ind w:left="2494" w:hanging="360"/>
      </w:pPr>
      <w:rPr>
        <w:rFonts w:ascii="Courier New" w:hAnsi="Courier New" w:cs="Courier New" w:hint="default"/>
      </w:rPr>
    </w:lvl>
    <w:lvl w:ilvl="2">
      <w:start w:val="1"/>
      <w:numFmt w:val="bullet"/>
      <w:lvlText w:val=""/>
      <w:lvlJc w:val="left"/>
      <w:pPr>
        <w:ind w:left="3214" w:hanging="360"/>
      </w:pPr>
      <w:rPr>
        <w:rFonts w:ascii="Wingdings" w:hAnsi="Wingdings" w:hint="default"/>
      </w:rPr>
    </w:lvl>
    <w:lvl w:ilvl="3">
      <w:start w:val="1"/>
      <w:numFmt w:val="bullet"/>
      <w:lvlText w:val=""/>
      <w:lvlJc w:val="left"/>
      <w:pPr>
        <w:ind w:left="3934" w:hanging="360"/>
      </w:pPr>
      <w:rPr>
        <w:rFonts w:ascii="Symbol" w:hAnsi="Symbol" w:hint="default"/>
      </w:rPr>
    </w:lvl>
    <w:lvl w:ilvl="4">
      <w:start w:val="1"/>
      <w:numFmt w:val="bullet"/>
      <w:lvlText w:val="o"/>
      <w:lvlJc w:val="left"/>
      <w:pPr>
        <w:ind w:left="4654" w:hanging="360"/>
      </w:pPr>
      <w:rPr>
        <w:rFonts w:ascii="Courier New" w:hAnsi="Courier New" w:cs="Courier New" w:hint="default"/>
      </w:rPr>
    </w:lvl>
    <w:lvl w:ilvl="5">
      <w:start w:val="1"/>
      <w:numFmt w:val="bullet"/>
      <w:lvlText w:val=""/>
      <w:lvlJc w:val="left"/>
      <w:pPr>
        <w:ind w:left="5374" w:hanging="360"/>
      </w:pPr>
      <w:rPr>
        <w:rFonts w:ascii="Wingdings" w:hAnsi="Wingdings" w:hint="default"/>
      </w:rPr>
    </w:lvl>
    <w:lvl w:ilvl="6">
      <w:start w:val="1"/>
      <w:numFmt w:val="bullet"/>
      <w:lvlText w:val=""/>
      <w:lvlJc w:val="left"/>
      <w:pPr>
        <w:ind w:left="6094" w:hanging="360"/>
      </w:pPr>
      <w:rPr>
        <w:rFonts w:ascii="Symbol" w:hAnsi="Symbol" w:hint="default"/>
      </w:rPr>
    </w:lvl>
    <w:lvl w:ilvl="7">
      <w:start w:val="1"/>
      <w:numFmt w:val="bullet"/>
      <w:lvlText w:val="o"/>
      <w:lvlJc w:val="left"/>
      <w:pPr>
        <w:ind w:left="6814" w:hanging="360"/>
      </w:pPr>
      <w:rPr>
        <w:rFonts w:ascii="Courier New" w:hAnsi="Courier New" w:cs="Courier New" w:hint="default"/>
      </w:rPr>
    </w:lvl>
    <w:lvl w:ilvl="8">
      <w:start w:val="1"/>
      <w:numFmt w:val="bullet"/>
      <w:lvlText w:val=""/>
      <w:lvlJc w:val="left"/>
      <w:pPr>
        <w:ind w:left="7534" w:hanging="360"/>
      </w:pPr>
      <w:rPr>
        <w:rFonts w:ascii="Wingdings" w:hAnsi="Wingdings" w:hint="default"/>
      </w:rPr>
    </w:lvl>
  </w:abstractNum>
  <w:abstractNum w:abstractNumId="127" w15:restartNumberingAfterBreak="0">
    <w:nsid w:val="72F74419"/>
    <w:multiLevelType w:val="multilevel"/>
    <w:tmpl w:val="72F74419"/>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8" w15:restartNumberingAfterBreak="0">
    <w:nsid w:val="745A6F39"/>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9" w15:restartNumberingAfterBreak="0">
    <w:nsid w:val="749541D5"/>
    <w:multiLevelType w:val="hybridMultilevel"/>
    <w:tmpl w:val="A0A698B0"/>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0" w15:restartNumberingAfterBreak="0">
    <w:nsid w:val="768C2BCF"/>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1" w15:restartNumberingAfterBreak="0">
    <w:nsid w:val="76DE764D"/>
    <w:multiLevelType w:val="multilevel"/>
    <w:tmpl w:val="76DE764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2" w15:restartNumberingAfterBreak="0">
    <w:nsid w:val="77DE4B84"/>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3" w15:restartNumberingAfterBreak="0">
    <w:nsid w:val="781D364E"/>
    <w:multiLevelType w:val="hybridMultilevel"/>
    <w:tmpl w:val="F450397E"/>
    <w:lvl w:ilvl="0" w:tplc="315E5E18">
      <w:numFmt w:val="bullet"/>
      <w:lvlText w:val="-"/>
      <w:lvlJc w:val="left"/>
      <w:pPr>
        <w:ind w:left="144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8757482"/>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5" w15:restartNumberingAfterBreak="0">
    <w:nsid w:val="78A930E4"/>
    <w:multiLevelType w:val="hybridMultilevel"/>
    <w:tmpl w:val="C8A2A9EE"/>
    <w:lvl w:ilvl="0" w:tplc="315E5E18">
      <w:numFmt w:val="bullet"/>
      <w:lvlText w:val="-"/>
      <w:lvlJc w:val="left"/>
      <w:pPr>
        <w:ind w:left="1440" w:hanging="360"/>
      </w:pPr>
      <w:rPr>
        <w:rFonts w:ascii="Times New Roman" w:eastAsia="Times New Roman" w:hAnsi="Times New Roman" w:cs="Times New Roman" w:hint="default"/>
        <w:b w:val="0"/>
        <w:bCs w:val="0"/>
        <w:i w:val="0"/>
        <w:iCs w:val="0"/>
        <w:spacing w:val="0"/>
        <w:w w:val="99"/>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8EC414C"/>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7" w15:restartNumberingAfterBreak="0">
    <w:nsid w:val="797976A5"/>
    <w:multiLevelType w:val="hybridMultilevel"/>
    <w:tmpl w:val="E32CC086"/>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8" w15:restartNumberingAfterBreak="0">
    <w:nsid w:val="7BB2237A"/>
    <w:multiLevelType w:val="hybridMultilevel"/>
    <w:tmpl w:val="F11A2E6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9" w15:restartNumberingAfterBreak="0">
    <w:nsid w:val="7BE30DEE"/>
    <w:multiLevelType w:val="hybridMultilevel"/>
    <w:tmpl w:val="4FF0F8B8"/>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40" w15:restartNumberingAfterBreak="0">
    <w:nsid w:val="7BF9609D"/>
    <w:multiLevelType w:val="hybridMultilevel"/>
    <w:tmpl w:val="6CD229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DF15F6F"/>
    <w:multiLevelType w:val="hybridMultilevel"/>
    <w:tmpl w:val="353CA760"/>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42" w15:restartNumberingAfterBreak="0">
    <w:nsid w:val="7E9B5213"/>
    <w:multiLevelType w:val="hybridMultilevel"/>
    <w:tmpl w:val="B956866A"/>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3" w15:restartNumberingAfterBreak="0">
    <w:nsid w:val="7EBB2761"/>
    <w:multiLevelType w:val="multilevel"/>
    <w:tmpl w:val="7EBB2761"/>
    <w:lvl w:ilvl="0">
      <w:start w:val="1"/>
      <w:numFmt w:val="decimal"/>
      <w:lvlText w:val="[%1]"/>
      <w:lvlJc w:val="left"/>
      <w:pPr>
        <w:ind w:left="1080"/>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1">
      <w:start w:val="1"/>
      <w:numFmt w:val="lowerLetter"/>
      <w:lvlText w:val="%2"/>
      <w:lvlJc w:val="left"/>
      <w:pPr>
        <w:ind w:left="163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2">
      <w:start w:val="1"/>
      <w:numFmt w:val="lowerRoman"/>
      <w:lvlText w:val="%3"/>
      <w:lvlJc w:val="left"/>
      <w:pPr>
        <w:ind w:left="235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3">
      <w:start w:val="1"/>
      <w:numFmt w:val="decimal"/>
      <w:lvlText w:val="%4"/>
      <w:lvlJc w:val="left"/>
      <w:pPr>
        <w:ind w:left="307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4">
      <w:start w:val="1"/>
      <w:numFmt w:val="lowerLetter"/>
      <w:lvlText w:val="%5"/>
      <w:lvlJc w:val="left"/>
      <w:pPr>
        <w:ind w:left="379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5">
      <w:start w:val="1"/>
      <w:numFmt w:val="lowerRoman"/>
      <w:lvlText w:val="%6"/>
      <w:lvlJc w:val="left"/>
      <w:pPr>
        <w:ind w:left="451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6">
      <w:start w:val="1"/>
      <w:numFmt w:val="decimal"/>
      <w:lvlText w:val="%7"/>
      <w:lvlJc w:val="left"/>
      <w:pPr>
        <w:ind w:left="523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7">
      <w:start w:val="1"/>
      <w:numFmt w:val="lowerLetter"/>
      <w:lvlText w:val="%8"/>
      <w:lvlJc w:val="left"/>
      <w:pPr>
        <w:ind w:left="595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lvl w:ilvl="8">
      <w:start w:val="1"/>
      <w:numFmt w:val="lowerRoman"/>
      <w:lvlText w:val="%9"/>
      <w:lvlJc w:val="left"/>
      <w:pPr>
        <w:ind w:left="6677"/>
      </w:pPr>
      <w:rPr>
        <w:rFonts w:ascii="Times New Roman" w:eastAsia="Times New Roman" w:hAnsi="Times New Roman" w:cs="Times New Roman"/>
        <w:b/>
        <w:bCs/>
        <w:i/>
        <w:iCs/>
        <w:strike w:val="0"/>
        <w:dstrike w:val="0"/>
        <w:color w:val="000000"/>
        <w:sz w:val="28"/>
        <w:szCs w:val="28"/>
        <w:u w:val="none" w:color="000000"/>
        <w:shd w:val="clear" w:color="auto" w:fill="auto"/>
        <w:vertAlign w:val="baseline"/>
      </w:rPr>
    </w:lvl>
  </w:abstractNum>
  <w:abstractNum w:abstractNumId="144" w15:restartNumberingAfterBreak="0">
    <w:nsid w:val="7EEF5BA3"/>
    <w:multiLevelType w:val="multilevel"/>
    <w:tmpl w:val="7EEF5BA3"/>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5" w15:restartNumberingAfterBreak="0">
    <w:nsid w:val="7EF96FAF"/>
    <w:multiLevelType w:val="hybridMultilevel"/>
    <w:tmpl w:val="89C4AE28"/>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num w:numId="1" w16cid:durableId="1417484326">
    <w:abstractNumId w:val="34"/>
  </w:num>
  <w:num w:numId="2" w16cid:durableId="1411342192">
    <w:abstractNumId w:val="0"/>
  </w:num>
  <w:num w:numId="3" w16cid:durableId="74322859">
    <w:abstractNumId w:val="53"/>
  </w:num>
  <w:num w:numId="4" w16cid:durableId="786778658">
    <w:abstractNumId w:val="87"/>
  </w:num>
  <w:num w:numId="5" w16cid:durableId="372271082">
    <w:abstractNumId w:val="86"/>
  </w:num>
  <w:num w:numId="6" w16cid:durableId="1452940145">
    <w:abstractNumId w:val="115"/>
  </w:num>
  <w:num w:numId="7" w16cid:durableId="651519214">
    <w:abstractNumId w:val="37"/>
  </w:num>
  <w:num w:numId="8" w16cid:durableId="813909076">
    <w:abstractNumId w:val="143"/>
  </w:num>
  <w:num w:numId="9" w16cid:durableId="1466966207">
    <w:abstractNumId w:val="43"/>
  </w:num>
  <w:num w:numId="10" w16cid:durableId="238560078">
    <w:abstractNumId w:val="47"/>
  </w:num>
  <w:num w:numId="11" w16cid:durableId="767314976">
    <w:abstractNumId w:val="51"/>
  </w:num>
  <w:num w:numId="12" w16cid:durableId="1310279906">
    <w:abstractNumId w:val="144"/>
  </w:num>
  <w:num w:numId="13" w16cid:durableId="397289573">
    <w:abstractNumId w:val="23"/>
  </w:num>
  <w:num w:numId="14" w16cid:durableId="526674476">
    <w:abstractNumId w:val="59"/>
  </w:num>
  <w:num w:numId="15" w16cid:durableId="1479106102">
    <w:abstractNumId w:val="70"/>
  </w:num>
  <w:num w:numId="16" w16cid:durableId="1753626119">
    <w:abstractNumId w:val="35"/>
  </w:num>
  <w:num w:numId="17" w16cid:durableId="749737864">
    <w:abstractNumId w:val="78"/>
  </w:num>
  <w:num w:numId="18" w16cid:durableId="54936061">
    <w:abstractNumId w:val="103"/>
  </w:num>
  <w:num w:numId="19" w16cid:durableId="1753115682">
    <w:abstractNumId w:val="6"/>
  </w:num>
  <w:num w:numId="20" w16cid:durableId="1698236784">
    <w:abstractNumId w:val="100"/>
  </w:num>
  <w:num w:numId="21" w16cid:durableId="1399134525">
    <w:abstractNumId w:val="19"/>
  </w:num>
  <w:num w:numId="22" w16cid:durableId="377441286">
    <w:abstractNumId w:val="1"/>
  </w:num>
  <w:num w:numId="23" w16cid:durableId="406805971">
    <w:abstractNumId w:val="57"/>
  </w:num>
  <w:num w:numId="24" w16cid:durableId="1483421738">
    <w:abstractNumId w:val="127"/>
  </w:num>
  <w:num w:numId="25" w16cid:durableId="988166325">
    <w:abstractNumId w:val="2"/>
  </w:num>
  <w:num w:numId="26" w16cid:durableId="899444979">
    <w:abstractNumId w:val="5"/>
  </w:num>
  <w:num w:numId="27" w16cid:durableId="1960532034">
    <w:abstractNumId w:val="79"/>
  </w:num>
  <w:num w:numId="28" w16cid:durableId="123276656">
    <w:abstractNumId w:val="117"/>
  </w:num>
  <w:num w:numId="29" w16cid:durableId="1106536110">
    <w:abstractNumId w:val="20"/>
  </w:num>
  <w:num w:numId="30" w16cid:durableId="975840443">
    <w:abstractNumId w:val="89"/>
  </w:num>
  <w:num w:numId="31" w16cid:durableId="641665106">
    <w:abstractNumId w:val="21"/>
  </w:num>
  <w:num w:numId="32" w16cid:durableId="257831450">
    <w:abstractNumId w:val="126"/>
  </w:num>
  <w:num w:numId="33" w16cid:durableId="2634511">
    <w:abstractNumId w:val="10"/>
  </w:num>
  <w:num w:numId="34" w16cid:durableId="299967207">
    <w:abstractNumId w:val="131"/>
  </w:num>
  <w:num w:numId="35" w16cid:durableId="1551500943">
    <w:abstractNumId w:val="92"/>
  </w:num>
  <w:num w:numId="36" w16cid:durableId="1668358009">
    <w:abstractNumId w:val="12"/>
  </w:num>
  <w:num w:numId="37" w16cid:durableId="889996761">
    <w:abstractNumId w:val="81"/>
  </w:num>
  <w:num w:numId="38" w16cid:durableId="259918420">
    <w:abstractNumId w:val="125"/>
  </w:num>
  <w:num w:numId="39" w16cid:durableId="942226614">
    <w:abstractNumId w:val="80"/>
  </w:num>
  <w:num w:numId="40" w16cid:durableId="1699702508">
    <w:abstractNumId w:val="71"/>
  </w:num>
  <w:num w:numId="41" w16cid:durableId="1153913031">
    <w:abstractNumId w:val="54"/>
  </w:num>
  <w:num w:numId="42" w16cid:durableId="1770467812">
    <w:abstractNumId w:val="73"/>
  </w:num>
  <w:num w:numId="43" w16cid:durableId="1857846733">
    <w:abstractNumId w:val="3"/>
  </w:num>
  <w:num w:numId="44" w16cid:durableId="1078869602">
    <w:abstractNumId w:val="124"/>
  </w:num>
  <w:num w:numId="45" w16cid:durableId="1403716281">
    <w:abstractNumId w:val="56"/>
  </w:num>
  <w:num w:numId="46" w16cid:durableId="770930329">
    <w:abstractNumId w:val="46"/>
  </w:num>
  <w:num w:numId="47" w16cid:durableId="1584489785">
    <w:abstractNumId w:val="17"/>
  </w:num>
  <w:num w:numId="48" w16cid:durableId="1168835928">
    <w:abstractNumId w:val="75"/>
  </w:num>
  <w:num w:numId="49" w16cid:durableId="542250467">
    <w:abstractNumId w:val="112"/>
  </w:num>
  <w:num w:numId="50" w16cid:durableId="1604922930">
    <w:abstractNumId w:val="142"/>
  </w:num>
  <w:num w:numId="51" w16cid:durableId="1139297290">
    <w:abstractNumId w:val="88"/>
  </w:num>
  <w:num w:numId="52" w16cid:durableId="695813598">
    <w:abstractNumId w:val="110"/>
  </w:num>
  <w:num w:numId="53" w16cid:durableId="1436635055">
    <w:abstractNumId w:val="50"/>
  </w:num>
  <w:num w:numId="54" w16cid:durableId="615479318">
    <w:abstractNumId w:val="32"/>
  </w:num>
  <w:num w:numId="55" w16cid:durableId="749230824">
    <w:abstractNumId w:val="85"/>
  </w:num>
  <w:num w:numId="56" w16cid:durableId="380180547">
    <w:abstractNumId w:val="99"/>
  </w:num>
  <w:num w:numId="57" w16cid:durableId="927933298">
    <w:abstractNumId w:val="90"/>
  </w:num>
  <w:num w:numId="58" w16cid:durableId="1066878356">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53929098">
    <w:abstractNumId w:val="32"/>
  </w:num>
  <w:num w:numId="60" w16cid:durableId="42600481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595673475">
    <w:abstractNumId w:val="82"/>
  </w:num>
  <w:num w:numId="62" w16cid:durableId="541752971">
    <w:abstractNumId w:val="140"/>
  </w:num>
  <w:num w:numId="63" w16cid:durableId="1469276027">
    <w:abstractNumId w:val="76"/>
  </w:num>
  <w:num w:numId="64" w16cid:durableId="2096047372">
    <w:abstractNumId w:val="113"/>
  </w:num>
  <w:num w:numId="65" w16cid:durableId="1195461388">
    <w:abstractNumId w:val="93"/>
  </w:num>
  <w:num w:numId="66" w16cid:durableId="1598520857">
    <w:abstractNumId w:val="32"/>
  </w:num>
  <w:num w:numId="67" w16cid:durableId="272398424">
    <w:abstractNumId w:val="16"/>
  </w:num>
  <w:num w:numId="68" w16cid:durableId="1532260200">
    <w:abstractNumId w:val="63"/>
  </w:num>
  <w:num w:numId="69" w16cid:durableId="886838389">
    <w:abstractNumId w:val="39"/>
  </w:num>
  <w:num w:numId="70" w16cid:durableId="1776054452">
    <w:abstractNumId w:val="97"/>
  </w:num>
  <w:num w:numId="71" w16cid:durableId="949167635">
    <w:abstractNumId w:val="65"/>
  </w:num>
  <w:num w:numId="72" w16cid:durableId="7677001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307246799">
    <w:abstractNumId w:val="139"/>
  </w:num>
  <w:num w:numId="74" w16cid:durableId="858541371">
    <w:abstractNumId w:val="30"/>
  </w:num>
  <w:num w:numId="75" w16cid:durableId="850140677">
    <w:abstractNumId w:val="36"/>
  </w:num>
  <w:num w:numId="76" w16cid:durableId="1713070736">
    <w:abstractNumId w:val="83"/>
  </w:num>
  <w:num w:numId="77" w16cid:durableId="822283196">
    <w:abstractNumId w:val="4"/>
  </w:num>
  <w:num w:numId="78" w16cid:durableId="1014648363">
    <w:abstractNumId w:val="55"/>
  </w:num>
  <w:num w:numId="79" w16cid:durableId="843520562">
    <w:abstractNumId w:val="77"/>
  </w:num>
  <w:num w:numId="80" w16cid:durableId="582958734">
    <w:abstractNumId w:val="96"/>
  </w:num>
  <w:num w:numId="81" w16cid:durableId="835456289">
    <w:abstractNumId w:val="40"/>
  </w:num>
  <w:num w:numId="82" w16cid:durableId="42986249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917707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9946441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03376731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874344298">
    <w:abstractNumId w:val="41"/>
  </w:num>
  <w:num w:numId="87" w16cid:durableId="477115916">
    <w:abstractNumId w:val="116"/>
  </w:num>
  <w:num w:numId="88" w16cid:durableId="358970477">
    <w:abstractNumId w:val="8"/>
  </w:num>
  <w:num w:numId="89" w16cid:durableId="1359115230">
    <w:abstractNumId w:val="25"/>
  </w:num>
  <w:num w:numId="90" w16cid:durableId="1998221964">
    <w:abstractNumId w:val="94"/>
  </w:num>
  <w:num w:numId="91" w16cid:durableId="1890456537">
    <w:abstractNumId w:val="122"/>
  </w:num>
  <w:num w:numId="92" w16cid:durableId="612521607">
    <w:abstractNumId w:val="114"/>
  </w:num>
  <w:num w:numId="93" w16cid:durableId="2056389764">
    <w:abstractNumId w:val="64"/>
  </w:num>
  <w:num w:numId="94" w16cid:durableId="917523841">
    <w:abstractNumId w:val="118"/>
  </w:num>
  <w:num w:numId="95" w16cid:durableId="1451122182">
    <w:abstractNumId w:val="120"/>
  </w:num>
  <w:num w:numId="96" w16cid:durableId="438987093">
    <w:abstractNumId w:val="128"/>
  </w:num>
  <w:num w:numId="97" w16cid:durableId="669797933">
    <w:abstractNumId w:val="105"/>
  </w:num>
  <w:num w:numId="98" w16cid:durableId="1610046140">
    <w:abstractNumId w:val="24"/>
  </w:num>
  <w:num w:numId="99" w16cid:durableId="1217816392">
    <w:abstractNumId w:val="129"/>
  </w:num>
  <w:num w:numId="100" w16cid:durableId="171603059">
    <w:abstractNumId w:val="58"/>
  </w:num>
  <w:num w:numId="101" w16cid:durableId="109325771">
    <w:abstractNumId w:val="61"/>
  </w:num>
  <w:num w:numId="102" w16cid:durableId="1612325707">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522278143">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424111976">
    <w:abstractNumId w:val="7"/>
  </w:num>
  <w:num w:numId="105" w16cid:durableId="1672759876">
    <w:abstractNumId w:val="48"/>
  </w:num>
  <w:num w:numId="106" w16cid:durableId="1657761511">
    <w:abstractNumId w:val="137"/>
  </w:num>
  <w:num w:numId="107" w16cid:durableId="1239512651">
    <w:abstractNumId w:val="138"/>
  </w:num>
  <w:num w:numId="108" w16cid:durableId="290134700">
    <w:abstractNumId w:val="66"/>
  </w:num>
  <w:num w:numId="109" w16cid:durableId="1949659847">
    <w:abstractNumId w:val="33"/>
  </w:num>
  <w:num w:numId="110" w16cid:durableId="1142818468">
    <w:abstractNumId w:val="135"/>
  </w:num>
  <w:num w:numId="111" w16cid:durableId="1889026034">
    <w:abstractNumId w:val="133"/>
  </w:num>
  <w:num w:numId="112" w16cid:durableId="1106118586">
    <w:abstractNumId w:val="13"/>
  </w:num>
  <w:num w:numId="113" w16cid:durableId="234441062">
    <w:abstractNumId w:val="28"/>
  </w:num>
  <w:num w:numId="114" w16cid:durableId="979505882">
    <w:abstractNumId w:val="119"/>
  </w:num>
  <w:num w:numId="115" w16cid:durableId="1987273816">
    <w:abstractNumId w:val="72"/>
  </w:num>
  <w:num w:numId="116" w16cid:durableId="168982973">
    <w:abstractNumId w:val="45"/>
  </w:num>
  <w:num w:numId="117" w16cid:durableId="86049965">
    <w:abstractNumId w:val="123"/>
  </w:num>
  <w:num w:numId="118" w16cid:durableId="1839538216">
    <w:abstractNumId w:val="98"/>
  </w:num>
  <w:num w:numId="119" w16cid:durableId="1549099505">
    <w:abstractNumId w:val="74"/>
  </w:num>
  <w:num w:numId="120" w16cid:durableId="2142459568">
    <w:abstractNumId w:val="108"/>
  </w:num>
  <w:num w:numId="121" w16cid:durableId="1693338729">
    <w:abstractNumId w:val="42"/>
  </w:num>
  <w:num w:numId="122" w16cid:durableId="457376788">
    <w:abstractNumId w:val="29"/>
  </w:num>
  <w:num w:numId="123" w16cid:durableId="1328050114">
    <w:abstractNumId w:val="145"/>
  </w:num>
  <w:num w:numId="124" w16cid:durableId="1703507654">
    <w:abstractNumId w:val="141"/>
  </w:num>
  <w:num w:numId="125" w16cid:durableId="1903321939">
    <w:abstractNumId w:val="130"/>
  </w:num>
  <w:num w:numId="126" w16cid:durableId="650058271">
    <w:abstractNumId w:val="104"/>
  </w:num>
  <w:num w:numId="127" w16cid:durableId="496576097">
    <w:abstractNumId w:val="101"/>
  </w:num>
  <w:num w:numId="128" w16cid:durableId="946739019">
    <w:abstractNumId w:val="11"/>
  </w:num>
  <w:num w:numId="129" w16cid:durableId="1414085637">
    <w:abstractNumId w:val="14"/>
  </w:num>
  <w:num w:numId="130" w16cid:durableId="1106194287">
    <w:abstractNumId w:val="136"/>
  </w:num>
  <w:num w:numId="131" w16cid:durableId="1088422790">
    <w:abstractNumId w:val="91"/>
  </w:num>
  <w:num w:numId="132" w16cid:durableId="162278283">
    <w:abstractNumId w:val="109"/>
  </w:num>
  <w:num w:numId="133" w16cid:durableId="439181019">
    <w:abstractNumId w:val="49"/>
  </w:num>
  <w:num w:numId="134" w16cid:durableId="496269586">
    <w:abstractNumId w:val="18"/>
  </w:num>
  <w:num w:numId="135" w16cid:durableId="1651983738">
    <w:abstractNumId w:val="134"/>
  </w:num>
  <w:num w:numId="136" w16cid:durableId="1140001198">
    <w:abstractNumId w:val="106"/>
  </w:num>
  <w:num w:numId="137" w16cid:durableId="571547638">
    <w:abstractNumId w:val="107"/>
  </w:num>
  <w:num w:numId="138" w16cid:durableId="1851945610">
    <w:abstractNumId w:val="67"/>
  </w:num>
  <w:num w:numId="139" w16cid:durableId="1201019467">
    <w:abstractNumId w:val="38"/>
  </w:num>
  <w:num w:numId="140" w16cid:durableId="1521511046">
    <w:abstractNumId w:val="84"/>
  </w:num>
  <w:num w:numId="141" w16cid:durableId="776102307">
    <w:abstractNumId w:val="102"/>
  </w:num>
  <w:num w:numId="142" w16cid:durableId="2049604746">
    <w:abstractNumId w:val="26"/>
  </w:num>
  <w:num w:numId="143" w16cid:durableId="1200239191">
    <w:abstractNumId w:val="132"/>
  </w:num>
  <w:num w:numId="144" w16cid:durableId="253126183">
    <w:abstractNumId w:val="111"/>
  </w:num>
  <w:num w:numId="145" w16cid:durableId="734937028">
    <w:abstractNumId w:val="60"/>
  </w:num>
  <w:num w:numId="146" w16cid:durableId="2037189445">
    <w:abstractNumId w:val="52"/>
  </w:num>
  <w:num w:numId="147" w16cid:durableId="1964457790">
    <w:abstractNumId w:val="121"/>
  </w:num>
  <w:num w:numId="148" w16cid:durableId="1588146716">
    <w:abstractNumId w:val="27"/>
  </w:num>
  <w:num w:numId="149" w16cid:durableId="442455244">
    <w:abstractNumId w:val="9"/>
  </w:num>
  <w:num w:numId="150" w16cid:durableId="1659726859">
    <w:abstractNumId w:val="31"/>
  </w:num>
  <w:num w:numId="151" w16cid:durableId="2107849118">
    <w:abstractNumId w:val="22"/>
  </w:num>
  <w:num w:numId="152" w16cid:durableId="193810645">
    <w:abstractNumId w:val="124"/>
    <w:lvlOverride w:ilvl="0">
      <w:startOverride w:val="3"/>
    </w:lvlOverride>
  </w:num>
  <w:num w:numId="153" w16cid:durableId="335772815">
    <w:abstractNumId w:val="95"/>
  </w:num>
  <w:num w:numId="154" w16cid:durableId="844638121">
    <w:abstractNumId w:val="68"/>
  </w:num>
  <w:num w:numId="155" w16cid:durableId="763184437">
    <w:abstractNumId w:val="62"/>
  </w:num>
  <w:num w:numId="156" w16cid:durableId="1144394499">
    <w:abstractNumId w:val="15"/>
  </w:num>
  <w:num w:numId="157" w16cid:durableId="676932288">
    <w:abstractNumId w:val="69"/>
  </w:num>
  <w:num w:numId="158" w16cid:durableId="1464956312">
    <w:abstractNumId w:val="44"/>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UONG PHAM">
    <w15:presenceInfo w15:providerId="Windows Live" w15:userId="18e019e17ca437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583"/>
    <w:rsid w:val="00001B4C"/>
    <w:rsid w:val="00004764"/>
    <w:rsid w:val="000052AD"/>
    <w:rsid w:val="00005B3E"/>
    <w:rsid w:val="00006388"/>
    <w:rsid w:val="0000647E"/>
    <w:rsid w:val="00006CB9"/>
    <w:rsid w:val="000137C0"/>
    <w:rsid w:val="00016E44"/>
    <w:rsid w:val="000173CD"/>
    <w:rsid w:val="00017738"/>
    <w:rsid w:val="00017D0B"/>
    <w:rsid w:val="00020929"/>
    <w:rsid w:val="000260E5"/>
    <w:rsid w:val="000272DA"/>
    <w:rsid w:val="00031433"/>
    <w:rsid w:val="00033014"/>
    <w:rsid w:val="00035F6C"/>
    <w:rsid w:val="000427AB"/>
    <w:rsid w:val="00042A43"/>
    <w:rsid w:val="00044655"/>
    <w:rsid w:val="00051669"/>
    <w:rsid w:val="00052B32"/>
    <w:rsid w:val="00054735"/>
    <w:rsid w:val="000564DE"/>
    <w:rsid w:val="00056714"/>
    <w:rsid w:val="000646E9"/>
    <w:rsid w:val="00064A5B"/>
    <w:rsid w:val="00066D8A"/>
    <w:rsid w:val="000712ED"/>
    <w:rsid w:val="000724F3"/>
    <w:rsid w:val="00072AEC"/>
    <w:rsid w:val="00073833"/>
    <w:rsid w:val="00074431"/>
    <w:rsid w:val="00074DCB"/>
    <w:rsid w:val="00077808"/>
    <w:rsid w:val="0008116A"/>
    <w:rsid w:val="000856E4"/>
    <w:rsid w:val="00085A1B"/>
    <w:rsid w:val="00086C6D"/>
    <w:rsid w:val="00090DE5"/>
    <w:rsid w:val="00094E8D"/>
    <w:rsid w:val="00095768"/>
    <w:rsid w:val="000A07C0"/>
    <w:rsid w:val="000A4C45"/>
    <w:rsid w:val="000A5E12"/>
    <w:rsid w:val="000A659F"/>
    <w:rsid w:val="000B0E8E"/>
    <w:rsid w:val="000B2D7F"/>
    <w:rsid w:val="000B4AA7"/>
    <w:rsid w:val="000B5DBD"/>
    <w:rsid w:val="000B5E04"/>
    <w:rsid w:val="000B6870"/>
    <w:rsid w:val="000B713E"/>
    <w:rsid w:val="000C1619"/>
    <w:rsid w:val="000C2E7A"/>
    <w:rsid w:val="000C30A6"/>
    <w:rsid w:val="000C4C5A"/>
    <w:rsid w:val="000C62C2"/>
    <w:rsid w:val="000C6C79"/>
    <w:rsid w:val="000C74C1"/>
    <w:rsid w:val="000C78F6"/>
    <w:rsid w:val="000D02D8"/>
    <w:rsid w:val="000D6687"/>
    <w:rsid w:val="000D7AD0"/>
    <w:rsid w:val="000E178E"/>
    <w:rsid w:val="000E1A10"/>
    <w:rsid w:val="000E2E7B"/>
    <w:rsid w:val="000E32D7"/>
    <w:rsid w:val="000E461F"/>
    <w:rsid w:val="000E47EA"/>
    <w:rsid w:val="000E679D"/>
    <w:rsid w:val="000E6B88"/>
    <w:rsid w:val="000F174F"/>
    <w:rsid w:val="000F3DE2"/>
    <w:rsid w:val="000F40A7"/>
    <w:rsid w:val="000F7DB0"/>
    <w:rsid w:val="001004B9"/>
    <w:rsid w:val="00102550"/>
    <w:rsid w:val="00102B47"/>
    <w:rsid w:val="0010355A"/>
    <w:rsid w:val="001036AA"/>
    <w:rsid w:val="00103EB3"/>
    <w:rsid w:val="00106484"/>
    <w:rsid w:val="001066E9"/>
    <w:rsid w:val="001069E5"/>
    <w:rsid w:val="00111913"/>
    <w:rsid w:val="00116784"/>
    <w:rsid w:val="00116A8C"/>
    <w:rsid w:val="00116C44"/>
    <w:rsid w:val="00122A2C"/>
    <w:rsid w:val="00124095"/>
    <w:rsid w:val="00127564"/>
    <w:rsid w:val="00131C19"/>
    <w:rsid w:val="00133E64"/>
    <w:rsid w:val="00135F58"/>
    <w:rsid w:val="00135F77"/>
    <w:rsid w:val="00140BCF"/>
    <w:rsid w:val="00140DEF"/>
    <w:rsid w:val="0014124B"/>
    <w:rsid w:val="001430EB"/>
    <w:rsid w:val="0014381A"/>
    <w:rsid w:val="00143A57"/>
    <w:rsid w:val="00145D8F"/>
    <w:rsid w:val="00151AE2"/>
    <w:rsid w:val="001524A0"/>
    <w:rsid w:val="00153A32"/>
    <w:rsid w:val="00153C32"/>
    <w:rsid w:val="0015461E"/>
    <w:rsid w:val="00154A1A"/>
    <w:rsid w:val="001559D1"/>
    <w:rsid w:val="001570B0"/>
    <w:rsid w:val="001604A2"/>
    <w:rsid w:val="001622B2"/>
    <w:rsid w:val="00163A01"/>
    <w:rsid w:val="00166ACC"/>
    <w:rsid w:val="00170E36"/>
    <w:rsid w:val="00171B8F"/>
    <w:rsid w:val="00174A4E"/>
    <w:rsid w:val="00176AA9"/>
    <w:rsid w:val="001807CF"/>
    <w:rsid w:val="00182580"/>
    <w:rsid w:val="001827E8"/>
    <w:rsid w:val="00182811"/>
    <w:rsid w:val="00184601"/>
    <w:rsid w:val="00184F89"/>
    <w:rsid w:val="00185564"/>
    <w:rsid w:val="00185D19"/>
    <w:rsid w:val="0018643A"/>
    <w:rsid w:val="001870A3"/>
    <w:rsid w:val="00190E34"/>
    <w:rsid w:val="00191B83"/>
    <w:rsid w:val="00191BAA"/>
    <w:rsid w:val="00191C1A"/>
    <w:rsid w:val="001A0824"/>
    <w:rsid w:val="001A1011"/>
    <w:rsid w:val="001A1578"/>
    <w:rsid w:val="001A1A84"/>
    <w:rsid w:val="001A4055"/>
    <w:rsid w:val="001B5437"/>
    <w:rsid w:val="001B6DF8"/>
    <w:rsid w:val="001B6E39"/>
    <w:rsid w:val="001C0AD2"/>
    <w:rsid w:val="001C0C13"/>
    <w:rsid w:val="001C2B7C"/>
    <w:rsid w:val="001C6A90"/>
    <w:rsid w:val="001D26C0"/>
    <w:rsid w:val="001D2D3B"/>
    <w:rsid w:val="001D3AD9"/>
    <w:rsid w:val="001D3CBF"/>
    <w:rsid w:val="001D3CDF"/>
    <w:rsid w:val="001D5554"/>
    <w:rsid w:val="001D6417"/>
    <w:rsid w:val="001E0D41"/>
    <w:rsid w:val="001E1FFF"/>
    <w:rsid w:val="001E2AE6"/>
    <w:rsid w:val="001E399A"/>
    <w:rsid w:val="001E471A"/>
    <w:rsid w:val="001E4812"/>
    <w:rsid w:val="001E70BD"/>
    <w:rsid w:val="001E72E0"/>
    <w:rsid w:val="001F1C53"/>
    <w:rsid w:val="001F319F"/>
    <w:rsid w:val="001F569F"/>
    <w:rsid w:val="001F76BC"/>
    <w:rsid w:val="00200890"/>
    <w:rsid w:val="00203E46"/>
    <w:rsid w:val="002056B0"/>
    <w:rsid w:val="00205E4E"/>
    <w:rsid w:val="00206D2D"/>
    <w:rsid w:val="002071B1"/>
    <w:rsid w:val="00207345"/>
    <w:rsid w:val="00210E0F"/>
    <w:rsid w:val="002131E6"/>
    <w:rsid w:val="00213722"/>
    <w:rsid w:val="00213DBE"/>
    <w:rsid w:val="002159B8"/>
    <w:rsid w:val="0022345C"/>
    <w:rsid w:val="002243C7"/>
    <w:rsid w:val="00224EC0"/>
    <w:rsid w:val="00226D09"/>
    <w:rsid w:val="00227D47"/>
    <w:rsid w:val="00230C38"/>
    <w:rsid w:val="0023105B"/>
    <w:rsid w:val="002338A5"/>
    <w:rsid w:val="00233AFA"/>
    <w:rsid w:val="002343FF"/>
    <w:rsid w:val="002349B8"/>
    <w:rsid w:val="00234AC9"/>
    <w:rsid w:val="0023547C"/>
    <w:rsid w:val="002367DE"/>
    <w:rsid w:val="00240164"/>
    <w:rsid w:val="00250B54"/>
    <w:rsid w:val="0025296F"/>
    <w:rsid w:val="00252B0E"/>
    <w:rsid w:val="00256032"/>
    <w:rsid w:val="00256611"/>
    <w:rsid w:val="00262A71"/>
    <w:rsid w:val="00266456"/>
    <w:rsid w:val="00266EC6"/>
    <w:rsid w:val="00270BAC"/>
    <w:rsid w:val="00270DDE"/>
    <w:rsid w:val="002727C7"/>
    <w:rsid w:val="0027421D"/>
    <w:rsid w:val="00276337"/>
    <w:rsid w:val="00280068"/>
    <w:rsid w:val="00280A6D"/>
    <w:rsid w:val="002815B9"/>
    <w:rsid w:val="00283260"/>
    <w:rsid w:val="002836B1"/>
    <w:rsid w:val="00284FF3"/>
    <w:rsid w:val="002876E0"/>
    <w:rsid w:val="00287FD2"/>
    <w:rsid w:val="002913B3"/>
    <w:rsid w:val="002914B6"/>
    <w:rsid w:val="00291674"/>
    <w:rsid w:val="00294427"/>
    <w:rsid w:val="0029532D"/>
    <w:rsid w:val="002964B0"/>
    <w:rsid w:val="002970FD"/>
    <w:rsid w:val="002A0891"/>
    <w:rsid w:val="002A28E4"/>
    <w:rsid w:val="002A50EB"/>
    <w:rsid w:val="002B03C4"/>
    <w:rsid w:val="002B5FD4"/>
    <w:rsid w:val="002B7A5D"/>
    <w:rsid w:val="002C236F"/>
    <w:rsid w:val="002C2DD4"/>
    <w:rsid w:val="002C3DFB"/>
    <w:rsid w:val="002C703D"/>
    <w:rsid w:val="002D6C2A"/>
    <w:rsid w:val="002E4F95"/>
    <w:rsid w:val="002E58ED"/>
    <w:rsid w:val="002F0407"/>
    <w:rsid w:val="002F0600"/>
    <w:rsid w:val="002F075B"/>
    <w:rsid w:val="002F1F1D"/>
    <w:rsid w:val="002F2D8F"/>
    <w:rsid w:val="002F3169"/>
    <w:rsid w:val="002F3632"/>
    <w:rsid w:val="002F39FB"/>
    <w:rsid w:val="002F3DF4"/>
    <w:rsid w:val="002F691A"/>
    <w:rsid w:val="002F6DB1"/>
    <w:rsid w:val="002F7387"/>
    <w:rsid w:val="002F7518"/>
    <w:rsid w:val="002F7528"/>
    <w:rsid w:val="0030106A"/>
    <w:rsid w:val="00302162"/>
    <w:rsid w:val="00303024"/>
    <w:rsid w:val="00305A3D"/>
    <w:rsid w:val="003074E0"/>
    <w:rsid w:val="00310475"/>
    <w:rsid w:val="00310DF4"/>
    <w:rsid w:val="00311FA5"/>
    <w:rsid w:val="0031340C"/>
    <w:rsid w:val="0031381F"/>
    <w:rsid w:val="00317CB8"/>
    <w:rsid w:val="00317DB9"/>
    <w:rsid w:val="0032088B"/>
    <w:rsid w:val="00324220"/>
    <w:rsid w:val="00324AAF"/>
    <w:rsid w:val="0032522C"/>
    <w:rsid w:val="003270BE"/>
    <w:rsid w:val="003304F1"/>
    <w:rsid w:val="0033070F"/>
    <w:rsid w:val="00330873"/>
    <w:rsid w:val="0033093C"/>
    <w:rsid w:val="003311FE"/>
    <w:rsid w:val="00333194"/>
    <w:rsid w:val="00333C12"/>
    <w:rsid w:val="00334EE0"/>
    <w:rsid w:val="00335678"/>
    <w:rsid w:val="00335D93"/>
    <w:rsid w:val="00337A07"/>
    <w:rsid w:val="00340D41"/>
    <w:rsid w:val="0034125F"/>
    <w:rsid w:val="00343441"/>
    <w:rsid w:val="00345B27"/>
    <w:rsid w:val="00346623"/>
    <w:rsid w:val="00351F03"/>
    <w:rsid w:val="003530B3"/>
    <w:rsid w:val="00356A38"/>
    <w:rsid w:val="0036014B"/>
    <w:rsid w:val="003613AE"/>
    <w:rsid w:val="0036149B"/>
    <w:rsid w:val="00361B61"/>
    <w:rsid w:val="00366613"/>
    <w:rsid w:val="00366DDE"/>
    <w:rsid w:val="00366E2A"/>
    <w:rsid w:val="00374855"/>
    <w:rsid w:val="00374D4C"/>
    <w:rsid w:val="00375552"/>
    <w:rsid w:val="00376750"/>
    <w:rsid w:val="003814D5"/>
    <w:rsid w:val="0038476D"/>
    <w:rsid w:val="003868AB"/>
    <w:rsid w:val="003875BD"/>
    <w:rsid w:val="0039054F"/>
    <w:rsid w:val="00392C26"/>
    <w:rsid w:val="003937FA"/>
    <w:rsid w:val="00396CE3"/>
    <w:rsid w:val="003A25C1"/>
    <w:rsid w:val="003A2991"/>
    <w:rsid w:val="003A39A6"/>
    <w:rsid w:val="003A3F9A"/>
    <w:rsid w:val="003A6159"/>
    <w:rsid w:val="003A61DB"/>
    <w:rsid w:val="003A6656"/>
    <w:rsid w:val="003B2000"/>
    <w:rsid w:val="003B225A"/>
    <w:rsid w:val="003B7EC1"/>
    <w:rsid w:val="003C0F83"/>
    <w:rsid w:val="003C12ED"/>
    <w:rsid w:val="003C1674"/>
    <w:rsid w:val="003C3DA6"/>
    <w:rsid w:val="003C7036"/>
    <w:rsid w:val="003C7AAD"/>
    <w:rsid w:val="003D0AEF"/>
    <w:rsid w:val="003D0E3F"/>
    <w:rsid w:val="003D0EC1"/>
    <w:rsid w:val="003D1C0B"/>
    <w:rsid w:val="003D2B0A"/>
    <w:rsid w:val="003D2DCC"/>
    <w:rsid w:val="003D33BD"/>
    <w:rsid w:val="003D51C4"/>
    <w:rsid w:val="003D54D9"/>
    <w:rsid w:val="003E09DA"/>
    <w:rsid w:val="003E2FEF"/>
    <w:rsid w:val="003E30D2"/>
    <w:rsid w:val="003E3576"/>
    <w:rsid w:val="003E5B23"/>
    <w:rsid w:val="003E772E"/>
    <w:rsid w:val="003F1361"/>
    <w:rsid w:val="003F1695"/>
    <w:rsid w:val="003F2763"/>
    <w:rsid w:val="003F2F83"/>
    <w:rsid w:val="003F3719"/>
    <w:rsid w:val="003F6DB5"/>
    <w:rsid w:val="004004AC"/>
    <w:rsid w:val="00400700"/>
    <w:rsid w:val="00401452"/>
    <w:rsid w:val="00401B82"/>
    <w:rsid w:val="0040594E"/>
    <w:rsid w:val="004071BC"/>
    <w:rsid w:val="00410C7D"/>
    <w:rsid w:val="004118F1"/>
    <w:rsid w:val="00412026"/>
    <w:rsid w:val="00414676"/>
    <w:rsid w:val="00416960"/>
    <w:rsid w:val="00420A41"/>
    <w:rsid w:val="0042380C"/>
    <w:rsid w:val="0043156A"/>
    <w:rsid w:val="00431CD9"/>
    <w:rsid w:val="00432AF4"/>
    <w:rsid w:val="004333ED"/>
    <w:rsid w:val="004349D9"/>
    <w:rsid w:val="004376D6"/>
    <w:rsid w:val="00441A47"/>
    <w:rsid w:val="00446636"/>
    <w:rsid w:val="0044797E"/>
    <w:rsid w:val="00453077"/>
    <w:rsid w:val="004530AA"/>
    <w:rsid w:val="00454FBC"/>
    <w:rsid w:val="0045614D"/>
    <w:rsid w:val="004573DF"/>
    <w:rsid w:val="004577D7"/>
    <w:rsid w:val="00457ED6"/>
    <w:rsid w:val="004603BB"/>
    <w:rsid w:val="00466134"/>
    <w:rsid w:val="00467E41"/>
    <w:rsid w:val="00472579"/>
    <w:rsid w:val="00472641"/>
    <w:rsid w:val="004749B8"/>
    <w:rsid w:val="00475DFF"/>
    <w:rsid w:val="00476D4C"/>
    <w:rsid w:val="00481060"/>
    <w:rsid w:val="004812BA"/>
    <w:rsid w:val="004814D9"/>
    <w:rsid w:val="00481A41"/>
    <w:rsid w:val="00484242"/>
    <w:rsid w:val="00484E38"/>
    <w:rsid w:val="00485FB6"/>
    <w:rsid w:val="004868C2"/>
    <w:rsid w:val="004914E5"/>
    <w:rsid w:val="004924BD"/>
    <w:rsid w:val="004943E9"/>
    <w:rsid w:val="00494EC4"/>
    <w:rsid w:val="0049719B"/>
    <w:rsid w:val="004A0723"/>
    <w:rsid w:val="004A07E5"/>
    <w:rsid w:val="004A1ABB"/>
    <w:rsid w:val="004A2AE7"/>
    <w:rsid w:val="004A3EA9"/>
    <w:rsid w:val="004A4631"/>
    <w:rsid w:val="004A5AA3"/>
    <w:rsid w:val="004A6610"/>
    <w:rsid w:val="004A6BDC"/>
    <w:rsid w:val="004A7D18"/>
    <w:rsid w:val="004B0C17"/>
    <w:rsid w:val="004B1654"/>
    <w:rsid w:val="004B1C6A"/>
    <w:rsid w:val="004B2621"/>
    <w:rsid w:val="004B6E97"/>
    <w:rsid w:val="004B7021"/>
    <w:rsid w:val="004C2BE1"/>
    <w:rsid w:val="004C4B42"/>
    <w:rsid w:val="004C5790"/>
    <w:rsid w:val="004C717B"/>
    <w:rsid w:val="004D07E6"/>
    <w:rsid w:val="004D14D0"/>
    <w:rsid w:val="004D276B"/>
    <w:rsid w:val="004D4151"/>
    <w:rsid w:val="004D4A0E"/>
    <w:rsid w:val="004D5D48"/>
    <w:rsid w:val="004D6114"/>
    <w:rsid w:val="004D6567"/>
    <w:rsid w:val="004E03EA"/>
    <w:rsid w:val="004E0E35"/>
    <w:rsid w:val="004E2158"/>
    <w:rsid w:val="004E274F"/>
    <w:rsid w:val="004E284C"/>
    <w:rsid w:val="004E2A8A"/>
    <w:rsid w:val="004E2C6B"/>
    <w:rsid w:val="004E3B22"/>
    <w:rsid w:val="004E53C2"/>
    <w:rsid w:val="004F0852"/>
    <w:rsid w:val="004F3744"/>
    <w:rsid w:val="004F4983"/>
    <w:rsid w:val="004F641A"/>
    <w:rsid w:val="004F6815"/>
    <w:rsid w:val="00500153"/>
    <w:rsid w:val="00501123"/>
    <w:rsid w:val="00501646"/>
    <w:rsid w:val="00502DC6"/>
    <w:rsid w:val="00504B28"/>
    <w:rsid w:val="005054D0"/>
    <w:rsid w:val="00510567"/>
    <w:rsid w:val="00511949"/>
    <w:rsid w:val="00512929"/>
    <w:rsid w:val="0051647C"/>
    <w:rsid w:val="0051685C"/>
    <w:rsid w:val="005174EF"/>
    <w:rsid w:val="00517972"/>
    <w:rsid w:val="0052343A"/>
    <w:rsid w:val="00524BA0"/>
    <w:rsid w:val="00526187"/>
    <w:rsid w:val="00527D8C"/>
    <w:rsid w:val="00531C61"/>
    <w:rsid w:val="00532C5E"/>
    <w:rsid w:val="00534D34"/>
    <w:rsid w:val="005356AC"/>
    <w:rsid w:val="00536702"/>
    <w:rsid w:val="00536C69"/>
    <w:rsid w:val="00537CD5"/>
    <w:rsid w:val="005414EF"/>
    <w:rsid w:val="00541E49"/>
    <w:rsid w:val="005451E1"/>
    <w:rsid w:val="00546613"/>
    <w:rsid w:val="005474D4"/>
    <w:rsid w:val="00547924"/>
    <w:rsid w:val="0055064B"/>
    <w:rsid w:val="00551413"/>
    <w:rsid w:val="005515A9"/>
    <w:rsid w:val="00560873"/>
    <w:rsid w:val="00561440"/>
    <w:rsid w:val="005632DA"/>
    <w:rsid w:val="00564007"/>
    <w:rsid w:val="0056410F"/>
    <w:rsid w:val="00566821"/>
    <w:rsid w:val="00567000"/>
    <w:rsid w:val="00570B00"/>
    <w:rsid w:val="00571122"/>
    <w:rsid w:val="005718A5"/>
    <w:rsid w:val="005721D5"/>
    <w:rsid w:val="00574365"/>
    <w:rsid w:val="0058031E"/>
    <w:rsid w:val="00582F73"/>
    <w:rsid w:val="005848C5"/>
    <w:rsid w:val="00584FC5"/>
    <w:rsid w:val="00585B54"/>
    <w:rsid w:val="00585C2D"/>
    <w:rsid w:val="00586712"/>
    <w:rsid w:val="00586FC5"/>
    <w:rsid w:val="005904A9"/>
    <w:rsid w:val="00590D75"/>
    <w:rsid w:val="00591AC8"/>
    <w:rsid w:val="005931E8"/>
    <w:rsid w:val="00593382"/>
    <w:rsid w:val="0059581E"/>
    <w:rsid w:val="00595E01"/>
    <w:rsid w:val="00596F56"/>
    <w:rsid w:val="005A09EC"/>
    <w:rsid w:val="005A0E83"/>
    <w:rsid w:val="005A115D"/>
    <w:rsid w:val="005A3190"/>
    <w:rsid w:val="005A3E30"/>
    <w:rsid w:val="005A5E3C"/>
    <w:rsid w:val="005A5FBC"/>
    <w:rsid w:val="005B0D69"/>
    <w:rsid w:val="005B0FE2"/>
    <w:rsid w:val="005B123F"/>
    <w:rsid w:val="005B39B8"/>
    <w:rsid w:val="005B45D9"/>
    <w:rsid w:val="005B553F"/>
    <w:rsid w:val="005C1B14"/>
    <w:rsid w:val="005C2DA4"/>
    <w:rsid w:val="005C59D3"/>
    <w:rsid w:val="005C761E"/>
    <w:rsid w:val="005D29B6"/>
    <w:rsid w:val="005E0818"/>
    <w:rsid w:val="005E0E87"/>
    <w:rsid w:val="005E2622"/>
    <w:rsid w:val="005E3DA4"/>
    <w:rsid w:val="005E4D3E"/>
    <w:rsid w:val="005E70C9"/>
    <w:rsid w:val="005E727B"/>
    <w:rsid w:val="005F08D9"/>
    <w:rsid w:val="005F14C4"/>
    <w:rsid w:val="005F5902"/>
    <w:rsid w:val="005F5C3C"/>
    <w:rsid w:val="00600610"/>
    <w:rsid w:val="00601DDC"/>
    <w:rsid w:val="0060531C"/>
    <w:rsid w:val="00606C5A"/>
    <w:rsid w:val="006105B2"/>
    <w:rsid w:val="006137EE"/>
    <w:rsid w:val="00613803"/>
    <w:rsid w:val="00613A2C"/>
    <w:rsid w:val="00620BFA"/>
    <w:rsid w:val="006245C0"/>
    <w:rsid w:val="006259D0"/>
    <w:rsid w:val="0062606F"/>
    <w:rsid w:val="0062701B"/>
    <w:rsid w:val="006272A9"/>
    <w:rsid w:val="006279AF"/>
    <w:rsid w:val="00627F8F"/>
    <w:rsid w:val="00630314"/>
    <w:rsid w:val="00630F9A"/>
    <w:rsid w:val="006324E3"/>
    <w:rsid w:val="0063367D"/>
    <w:rsid w:val="00633B34"/>
    <w:rsid w:val="00634F00"/>
    <w:rsid w:val="00636995"/>
    <w:rsid w:val="00636E78"/>
    <w:rsid w:val="00642A60"/>
    <w:rsid w:val="0064301D"/>
    <w:rsid w:val="00645338"/>
    <w:rsid w:val="0064578F"/>
    <w:rsid w:val="006473B6"/>
    <w:rsid w:val="00651283"/>
    <w:rsid w:val="00654463"/>
    <w:rsid w:val="00655066"/>
    <w:rsid w:val="006553A6"/>
    <w:rsid w:val="006577EA"/>
    <w:rsid w:val="00657DDF"/>
    <w:rsid w:val="00657EDC"/>
    <w:rsid w:val="0066042A"/>
    <w:rsid w:val="00661844"/>
    <w:rsid w:val="00662552"/>
    <w:rsid w:val="00667890"/>
    <w:rsid w:val="00667938"/>
    <w:rsid w:val="006700A9"/>
    <w:rsid w:val="00670AB7"/>
    <w:rsid w:val="00670F49"/>
    <w:rsid w:val="006758B8"/>
    <w:rsid w:val="0067646B"/>
    <w:rsid w:val="0067754C"/>
    <w:rsid w:val="0068146F"/>
    <w:rsid w:val="0068170A"/>
    <w:rsid w:val="00681C38"/>
    <w:rsid w:val="006863D3"/>
    <w:rsid w:val="00686F9E"/>
    <w:rsid w:val="0068772A"/>
    <w:rsid w:val="00687860"/>
    <w:rsid w:val="00687C19"/>
    <w:rsid w:val="00690403"/>
    <w:rsid w:val="00692AF5"/>
    <w:rsid w:val="006939C7"/>
    <w:rsid w:val="00694A1A"/>
    <w:rsid w:val="00694A28"/>
    <w:rsid w:val="00695B6B"/>
    <w:rsid w:val="006A07A8"/>
    <w:rsid w:val="006A3D1E"/>
    <w:rsid w:val="006A46BD"/>
    <w:rsid w:val="006A615C"/>
    <w:rsid w:val="006B0711"/>
    <w:rsid w:val="006B3B2C"/>
    <w:rsid w:val="006B4EE1"/>
    <w:rsid w:val="006B4FA2"/>
    <w:rsid w:val="006B4FFE"/>
    <w:rsid w:val="006B520E"/>
    <w:rsid w:val="006B5337"/>
    <w:rsid w:val="006B59E0"/>
    <w:rsid w:val="006C062A"/>
    <w:rsid w:val="006C18E3"/>
    <w:rsid w:val="006C1CF3"/>
    <w:rsid w:val="006C224B"/>
    <w:rsid w:val="006C4C2A"/>
    <w:rsid w:val="006C5CCB"/>
    <w:rsid w:val="006C6599"/>
    <w:rsid w:val="006C79EB"/>
    <w:rsid w:val="006D1D51"/>
    <w:rsid w:val="006D2BBD"/>
    <w:rsid w:val="006D2DE6"/>
    <w:rsid w:val="006D3135"/>
    <w:rsid w:val="006D34DB"/>
    <w:rsid w:val="006D3D20"/>
    <w:rsid w:val="006D4009"/>
    <w:rsid w:val="006D44BB"/>
    <w:rsid w:val="006D7CF5"/>
    <w:rsid w:val="006E239A"/>
    <w:rsid w:val="006E36DD"/>
    <w:rsid w:val="006E67CB"/>
    <w:rsid w:val="006E7C83"/>
    <w:rsid w:val="006F0667"/>
    <w:rsid w:val="006F0AE8"/>
    <w:rsid w:val="006F3B9A"/>
    <w:rsid w:val="006F450D"/>
    <w:rsid w:val="006F5105"/>
    <w:rsid w:val="006F57D5"/>
    <w:rsid w:val="006F5B05"/>
    <w:rsid w:val="006F7850"/>
    <w:rsid w:val="006F7D0C"/>
    <w:rsid w:val="007012A9"/>
    <w:rsid w:val="00702981"/>
    <w:rsid w:val="00702C95"/>
    <w:rsid w:val="00703F8D"/>
    <w:rsid w:val="0070498E"/>
    <w:rsid w:val="00704AC2"/>
    <w:rsid w:val="00705D99"/>
    <w:rsid w:val="00706FEB"/>
    <w:rsid w:val="00707464"/>
    <w:rsid w:val="00707FC9"/>
    <w:rsid w:val="00711038"/>
    <w:rsid w:val="00714F53"/>
    <w:rsid w:val="00716B19"/>
    <w:rsid w:val="00717C4A"/>
    <w:rsid w:val="00721AA9"/>
    <w:rsid w:val="00722EC6"/>
    <w:rsid w:val="007238D3"/>
    <w:rsid w:val="007254CC"/>
    <w:rsid w:val="00730E2A"/>
    <w:rsid w:val="0073169B"/>
    <w:rsid w:val="00740649"/>
    <w:rsid w:val="007418CE"/>
    <w:rsid w:val="00742D98"/>
    <w:rsid w:val="00743AE1"/>
    <w:rsid w:val="007450BD"/>
    <w:rsid w:val="00745CF4"/>
    <w:rsid w:val="0074726F"/>
    <w:rsid w:val="00751222"/>
    <w:rsid w:val="0075176D"/>
    <w:rsid w:val="00756505"/>
    <w:rsid w:val="007572AB"/>
    <w:rsid w:val="00760EAC"/>
    <w:rsid w:val="00762095"/>
    <w:rsid w:val="00762F09"/>
    <w:rsid w:val="00763093"/>
    <w:rsid w:val="007633CE"/>
    <w:rsid w:val="0076417F"/>
    <w:rsid w:val="007642D5"/>
    <w:rsid w:val="0077398F"/>
    <w:rsid w:val="00774DB2"/>
    <w:rsid w:val="0077528B"/>
    <w:rsid w:val="007824CD"/>
    <w:rsid w:val="00783214"/>
    <w:rsid w:val="00783F2D"/>
    <w:rsid w:val="0078469A"/>
    <w:rsid w:val="00785B77"/>
    <w:rsid w:val="00785CE0"/>
    <w:rsid w:val="00785F67"/>
    <w:rsid w:val="00785FDD"/>
    <w:rsid w:val="00786CE8"/>
    <w:rsid w:val="00790152"/>
    <w:rsid w:val="00791675"/>
    <w:rsid w:val="00791D9E"/>
    <w:rsid w:val="0079207D"/>
    <w:rsid w:val="00795851"/>
    <w:rsid w:val="00797455"/>
    <w:rsid w:val="007A17A6"/>
    <w:rsid w:val="007A18ED"/>
    <w:rsid w:val="007A24BF"/>
    <w:rsid w:val="007A2946"/>
    <w:rsid w:val="007B3549"/>
    <w:rsid w:val="007B4851"/>
    <w:rsid w:val="007B591B"/>
    <w:rsid w:val="007B643C"/>
    <w:rsid w:val="007B6FB6"/>
    <w:rsid w:val="007B70D3"/>
    <w:rsid w:val="007C098C"/>
    <w:rsid w:val="007C0E13"/>
    <w:rsid w:val="007C178A"/>
    <w:rsid w:val="007C3FA0"/>
    <w:rsid w:val="007C438B"/>
    <w:rsid w:val="007C71C1"/>
    <w:rsid w:val="007C76F5"/>
    <w:rsid w:val="007C7E38"/>
    <w:rsid w:val="007D26A7"/>
    <w:rsid w:val="007D4E32"/>
    <w:rsid w:val="007E1924"/>
    <w:rsid w:val="007E1EC1"/>
    <w:rsid w:val="007E2569"/>
    <w:rsid w:val="007E34DA"/>
    <w:rsid w:val="007E4A7A"/>
    <w:rsid w:val="007E52AE"/>
    <w:rsid w:val="007E55D3"/>
    <w:rsid w:val="007E6126"/>
    <w:rsid w:val="007F0C9D"/>
    <w:rsid w:val="007F12AD"/>
    <w:rsid w:val="007F1D2F"/>
    <w:rsid w:val="007F3DE9"/>
    <w:rsid w:val="007F4751"/>
    <w:rsid w:val="007F5EE6"/>
    <w:rsid w:val="007F74CA"/>
    <w:rsid w:val="0080344C"/>
    <w:rsid w:val="00804E10"/>
    <w:rsid w:val="0080563B"/>
    <w:rsid w:val="00806AF5"/>
    <w:rsid w:val="008129E0"/>
    <w:rsid w:val="0081449C"/>
    <w:rsid w:val="00817C21"/>
    <w:rsid w:val="00817D31"/>
    <w:rsid w:val="00817E0F"/>
    <w:rsid w:val="0082010D"/>
    <w:rsid w:val="008207B4"/>
    <w:rsid w:val="00822583"/>
    <w:rsid w:val="00823236"/>
    <w:rsid w:val="00824ABB"/>
    <w:rsid w:val="008253A9"/>
    <w:rsid w:val="00827EF0"/>
    <w:rsid w:val="00830540"/>
    <w:rsid w:val="00831279"/>
    <w:rsid w:val="008324BA"/>
    <w:rsid w:val="008333DD"/>
    <w:rsid w:val="00833965"/>
    <w:rsid w:val="0083608A"/>
    <w:rsid w:val="0084081E"/>
    <w:rsid w:val="00845137"/>
    <w:rsid w:val="0084739F"/>
    <w:rsid w:val="00847BD1"/>
    <w:rsid w:val="00851A68"/>
    <w:rsid w:val="00852519"/>
    <w:rsid w:val="0085739A"/>
    <w:rsid w:val="00857AF0"/>
    <w:rsid w:val="00862438"/>
    <w:rsid w:val="0086340F"/>
    <w:rsid w:val="00864556"/>
    <w:rsid w:val="00864A5D"/>
    <w:rsid w:val="00865788"/>
    <w:rsid w:val="00866593"/>
    <w:rsid w:val="00872375"/>
    <w:rsid w:val="00872966"/>
    <w:rsid w:val="008749FB"/>
    <w:rsid w:val="008751CD"/>
    <w:rsid w:val="008751F7"/>
    <w:rsid w:val="0087588E"/>
    <w:rsid w:val="00876699"/>
    <w:rsid w:val="00877181"/>
    <w:rsid w:val="00880987"/>
    <w:rsid w:val="0088174F"/>
    <w:rsid w:val="008825F6"/>
    <w:rsid w:val="00883BF8"/>
    <w:rsid w:val="00884DA7"/>
    <w:rsid w:val="00885312"/>
    <w:rsid w:val="00885D2B"/>
    <w:rsid w:val="00887CD4"/>
    <w:rsid w:val="008903CB"/>
    <w:rsid w:val="0089084E"/>
    <w:rsid w:val="00895A01"/>
    <w:rsid w:val="00895C5E"/>
    <w:rsid w:val="008960B7"/>
    <w:rsid w:val="00897499"/>
    <w:rsid w:val="008A06BA"/>
    <w:rsid w:val="008A1FB4"/>
    <w:rsid w:val="008A3151"/>
    <w:rsid w:val="008A4116"/>
    <w:rsid w:val="008A5D72"/>
    <w:rsid w:val="008A779A"/>
    <w:rsid w:val="008B075A"/>
    <w:rsid w:val="008B1264"/>
    <w:rsid w:val="008B3347"/>
    <w:rsid w:val="008B6559"/>
    <w:rsid w:val="008C0382"/>
    <w:rsid w:val="008C08FE"/>
    <w:rsid w:val="008C0E92"/>
    <w:rsid w:val="008C238A"/>
    <w:rsid w:val="008C26E9"/>
    <w:rsid w:val="008C4651"/>
    <w:rsid w:val="008C4AE4"/>
    <w:rsid w:val="008C5CCE"/>
    <w:rsid w:val="008C5D34"/>
    <w:rsid w:val="008D28A9"/>
    <w:rsid w:val="008D3B3E"/>
    <w:rsid w:val="008D66D1"/>
    <w:rsid w:val="008D79AB"/>
    <w:rsid w:val="008D7EA0"/>
    <w:rsid w:val="008D7EA4"/>
    <w:rsid w:val="008E1EAC"/>
    <w:rsid w:val="008E3B7B"/>
    <w:rsid w:val="008E3F06"/>
    <w:rsid w:val="008F2C01"/>
    <w:rsid w:val="008F5DB5"/>
    <w:rsid w:val="008F60D7"/>
    <w:rsid w:val="008F64AD"/>
    <w:rsid w:val="009005D1"/>
    <w:rsid w:val="00902FED"/>
    <w:rsid w:val="009038BD"/>
    <w:rsid w:val="00904156"/>
    <w:rsid w:val="00916685"/>
    <w:rsid w:val="009208D0"/>
    <w:rsid w:val="00920D88"/>
    <w:rsid w:val="009220CB"/>
    <w:rsid w:val="00922806"/>
    <w:rsid w:val="00924B2F"/>
    <w:rsid w:val="00926E0B"/>
    <w:rsid w:val="00927614"/>
    <w:rsid w:val="00931C29"/>
    <w:rsid w:val="00933615"/>
    <w:rsid w:val="00934D26"/>
    <w:rsid w:val="00937981"/>
    <w:rsid w:val="009422B0"/>
    <w:rsid w:val="00944BE4"/>
    <w:rsid w:val="009456C5"/>
    <w:rsid w:val="00945A80"/>
    <w:rsid w:val="00947B7B"/>
    <w:rsid w:val="00951C38"/>
    <w:rsid w:val="009525FB"/>
    <w:rsid w:val="00952737"/>
    <w:rsid w:val="009541E3"/>
    <w:rsid w:val="009570D0"/>
    <w:rsid w:val="0096150D"/>
    <w:rsid w:val="00961B75"/>
    <w:rsid w:val="00964621"/>
    <w:rsid w:val="009656DB"/>
    <w:rsid w:val="00965D90"/>
    <w:rsid w:val="00970F0F"/>
    <w:rsid w:val="00980778"/>
    <w:rsid w:val="009814ED"/>
    <w:rsid w:val="00981CA2"/>
    <w:rsid w:val="0098228E"/>
    <w:rsid w:val="00983A65"/>
    <w:rsid w:val="00985055"/>
    <w:rsid w:val="009852F4"/>
    <w:rsid w:val="00986ECB"/>
    <w:rsid w:val="00992ABA"/>
    <w:rsid w:val="00994AA0"/>
    <w:rsid w:val="00997048"/>
    <w:rsid w:val="00997A29"/>
    <w:rsid w:val="009A1992"/>
    <w:rsid w:val="009A23C1"/>
    <w:rsid w:val="009A2E2D"/>
    <w:rsid w:val="009A5A94"/>
    <w:rsid w:val="009A63D5"/>
    <w:rsid w:val="009A645D"/>
    <w:rsid w:val="009B600D"/>
    <w:rsid w:val="009C388B"/>
    <w:rsid w:val="009C413D"/>
    <w:rsid w:val="009C4E67"/>
    <w:rsid w:val="009C6784"/>
    <w:rsid w:val="009C76C2"/>
    <w:rsid w:val="009C799A"/>
    <w:rsid w:val="009C7C5B"/>
    <w:rsid w:val="009D1618"/>
    <w:rsid w:val="009D2478"/>
    <w:rsid w:val="009D5C09"/>
    <w:rsid w:val="009D6542"/>
    <w:rsid w:val="009D6642"/>
    <w:rsid w:val="009D77F7"/>
    <w:rsid w:val="009D78F6"/>
    <w:rsid w:val="009D7D07"/>
    <w:rsid w:val="009E0061"/>
    <w:rsid w:val="009E420F"/>
    <w:rsid w:val="009F0860"/>
    <w:rsid w:val="009F138F"/>
    <w:rsid w:val="009F17C5"/>
    <w:rsid w:val="009F3300"/>
    <w:rsid w:val="009F4582"/>
    <w:rsid w:val="009F467A"/>
    <w:rsid w:val="009F5116"/>
    <w:rsid w:val="009F598E"/>
    <w:rsid w:val="00A01E20"/>
    <w:rsid w:val="00A02454"/>
    <w:rsid w:val="00A0314C"/>
    <w:rsid w:val="00A0629D"/>
    <w:rsid w:val="00A07EB2"/>
    <w:rsid w:val="00A10079"/>
    <w:rsid w:val="00A10CC4"/>
    <w:rsid w:val="00A1181E"/>
    <w:rsid w:val="00A14DD6"/>
    <w:rsid w:val="00A15A73"/>
    <w:rsid w:val="00A20795"/>
    <w:rsid w:val="00A214F5"/>
    <w:rsid w:val="00A23C80"/>
    <w:rsid w:val="00A245A0"/>
    <w:rsid w:val="00A25BC3"/>
    <w:rsid w:val="00A26C95"/>
    <w:rsid w:val="00A310E5"/>
    <w:rsid w:val="00A313F6"/>
    <w:rsid w:val="00A33D44"/>
    <w:rsid w:val="00A3567A"/>
    <w:rsid w:val="00A4157C"/>
    <w:rsid w:val="00A41DD5"/>
    <w:rsid w:val="00A42836"/>
    <w:rsid w:val="00A46293"/>
    <w:rsid w:val="00A50D5C"/>
    <w:rsid w:val="00A52489"/>
    <w:rsid w:val="00A53AD3"/>
    <w:rsid w:val="00A549BD"/>
    <w:rsid w:val="00A54DBB"/>
    <w:rsid w:val="00A5621A"/>
    <w:rsid w:val="00A569CA"/>
    <w:rsid w:val="00A57D3D"/>
    <w:rsid w:val="00A61F22"/>
    <w:rsid w:val="00A62B3A"/>
    <w:rsid w:val="00A62BD8"/>
    <w:rsid w:val="00A75A7D"/>
    <w:rsid w:val="00A76683"/>
    <w:rsid w:val="00A80297"/>
    <w:rsid w:val="00A83491"/>
    <w:rsid w:val="00A836E7"/>
    <w:rsid w:val="00A8395B"/>
    <w:rsid w:val="00A849A6"/>
    <w:rsid w:val="00A84EC9"/>
    <w:rsid w:val="00A91EBD"/>
    <w:rsid w:val="00A972C7"/>
    <w:rsid w:val="00A97714"/>
    <w:rsid w:val="00AA13EB"/>
    <w:rsid w:val="00AA17C3"/>
    <w:rsid w:val="00AA18C2"/>
    <w:rsid w:val="00AA2191"/>
    <w:rsid w:val="00AA37D5"/>
    <w:rsid w:val="00AA3E66"/>
    <w:rsid w:val="00AA5C9C"/>
    <w:rsid w:val="00AA65A4"/>
    <w:rsid w:val="00AA6B43"/>
    <w:rsid w:val="00AA6E71"/>
    <w:rsid w:val="00AB1053"/>
    <w:rsid w:val="00AB149C"/>
    <w:rsid w:val="00AB14A8"/>
    <w:rsid w:val="00AB2C7C"/>
    <w:rsid w:val="00AB302C"/>
    <w:rsid w:val="00AB48EC"/>
    <w:rsid w:val="00AB581C"/>
    <w:rsid w:val="00AB5DD3"/>
    <w:rsid w:val="00AB78AC"/>
    <w:rsid w:val="00AC2755"/>
    <w:rsid w:val="00AC2EDF"/>
    <w:rsid w:val="00AC43F9"/>
    <w:rsid w:val="00AC56E1"/>
    <w:rsid w:val="00AC65D2"/>
    <w:rsid w:val="00AC6847"/>
    <w:rsid w:val="00AC7B31"/>
    <w:rsid w:val="00AC7DEE"/>
    <w:rsid w:val="00AC7EE3"/>
    <w:rsid w:val="00AD112D"/>
    <w:rsid w:val="00AD2D89"/>
    <w:rsid w:val="00AD5612"/>
    <w:rsid w:val="00AD6D46"/>
    <w:rsid w:val="00AD7C2C"/>
    <w:rsid w:val="00AD7EC9"/>
    <w:rsid w:val="00AE04B9"/>
    <w:rsid w:val="00AE19F6"/>
    <w:rsid w:val="00AE1DBD"/>
    <w:rsid w:val="00AE2471"/>
    <w:rsid w:val="00AE2952"/>
    <w:rsid w:val="00AE32B2"/>
    <w:rsid w:val="00AE3A69"/>
    <w:rsid w:val="00AE3E57"/>
    <w:rsid w:val="00AE4FD2"/>
    <w:rsid w:val="00AE5A89"/>
    <w:rsid w:val="00AF0F55"/>
    <w:rsid w:val="00AF3D39"/>
    <w:rsid w:val="00B00D29"/>
    <w:rsid w:val="00B0113C"/>
    <w:rsid w:val="00B01A7B"/>
    <w:rsid w:val="00B0502D"/>
    <w:rsid w:val="00B0561E"/>
    <w:rsid w:val="00B0568C"/>
    <w:rsid w:val="00B0697A"/>
    <w:rsid w:val="00B0747C"/>
    <w:rsid w:val="00B07F6B"/>
    <w:rsid w:val="00B10814"/>
    <w:rsid w:val="00B10F2A"/>
    <w:rsid w:val="00B13F23"/>
    <w:rsid w:val="00B151CC"/>
    <w:rsid w:val="00B17BC0"/>
    <w:rsid w:val="00B2165B"/>
    <w:rsid w:val="00B225A8"/>
    <w:rsid w:val="00B26532"/>
    <w:rsid w:val="00B266DE"/>
    <w:rsid w:val="00B266F3"/>
    <w:rsid w:val="00B30915"/>
    <w:rsid w:val="00B32BE1"/>
    <w:rsid w:val="00B36AFD"/>
    <w:rsid w:val="00B41178"/>
    <w:rsid w:val="00B4119D"/>
    <w:rsid w:val="00B42CD5"/>
    <w:rsid w:val="00B43125"/>
    <w:rsid w:val="00B43200"/>
    <w:rsid w:val="00B45CB3"/>
    <w:rsid w:val="00B4686C"/>
    <w:rsid w:val="00B50D8B"/>
    <w:rsid w:val="00B51BC6"/>
    <w:rsid w:val="00B54704"/>
    <w:rsid w:val="00B55670"/>
    <w:rsid w:val="00B557E8"/>
    <w:rsid w:val="00B6221E"/>
    <w:rsid w:val="00B62BA4"/>
    <w:rsid w:val="00B62C0A"/>
    <w:rsid w:val="00B635E1"/>
    <w:rsid w:val="00B65FD7"/>
    <w:rsid w:val="00B66EBC"/>
    <w:rsid w:val="00B678C9"/>
    <w:rsid w:val="00B720F9"/>
    <w:rsid w:val="00B72B7B"/>
    <w:rsid w:val="00B74167"/>
    <w:rsid w:val="00B83548"/>
    <w:rsid w:val="00B852D6"/>
    <w:rsid w:val="00B856B0"/>
    <w:rsid w:val="00B856E5"/>
    <w:rsid w:val="00B90998"/>
    <w:rsid w:val="00B90E79"/>
    <w:rsid w:val="00B9246F"/>
    <w:rsid w:val="00B9262A"/>
    <w:rsid w:val="00B943CB"/>
    <w:rsid w:val="00B94D7C"/>
    <w:rsid w:val="00B9620C"/>
    <w:rsid w:val="00B9674B"/>
    <w:rsid w:val="00BA0A4F"/>
    <w:rsid w:val="00BA12BB"/>
    <w:rsid w:val="00BA1BF2"/>
    <w:rsid w:val="00BA27EC"/>
    <w:rsid w:val="00BA44A3"/>
    <w:rsid w:val="00BA5AAE"/>
    <w:rsid w:val="00BA6F90"/>
    <w:rsid w:val="00BB10A8"/>
    <w:rsid w:val="00BB4397"/>
    <w:rsid w:val="00BB4712"/>
    <w:rsid w:val="00BB5AC1"/>
    <w:rsid w:val="00BB6B6A"/>
    <w:rsid w:val="00BC0113"/>
    <w:rsid w:val="00BC0F1A"/>
    <w:rsid w:val="00BC26D1"/>
    <w:rsid w:val="00BC3739"/>
    <w:rsid w:val="00BC3E8E"/>
    <w:rsid w:val="00BC5863"/>
    <w:rsid w:val="00BC7252"/>
    <w:rsid w:val="00BC74CE"/>
    <w:rsid w:val="00BD121E"/>
    <w:rsid w:val="00BD1623"/>
    <w:rsid w:val="00BD34B1"/>
    <w:rsid w:val="00BD3A8D"/>
    <w:rsid w:val="00BD41AF"/>
    <w:rsid w:val="00BE2C81"/>
    <w:rsid w:val="00BE3D03"/>
    <w:rsid w:val="00BE6CFE"/>
    <w:rsid w:val="00BF1AF8"/>
    <w:rsid w:val="00BF2260"/>
    <w:rsid w:val="00BF2AD1"/>
    <w:rsid w:val="00BF386B"/>
    <w:rsid w:val="00BF5C1D"/>
    <w:rsid w:val="00BF709A"/>
    <w:rsid w:val="00C00623"/>
    <w:rsid w:val="00C018B6"/>
    <w:rsid w:val="00C034C1"/>
    <w:rsid w:val="00C05880"/>
    <w:rsid w:val="00C0624E"/>
    <w:rsid w:val="00C06627"/>
    <w:rsid w:val="00C069B6"/>
    <w:rsid w:val="00C075C2"/>
    <w:rsid w:val="00C10928"/>
    <w:rsid w:val="00C10D98"/>
    <w:rsid w:val="00C125E3"/>
    <w:rsid w:val="00C1378F"/>
    <w:rsid w:val="00C16E9D"/>
    <w:rsid w:val="00C17025"/>
    <w:rsid w:val="00C20520"/>
    <w:rsid w:val="00C21506"/>
    <w:rsid w:val="00C2347F"/>
    <w:rsid w:val="00C239B0"/>
    <w:rsid w:val="00C24808"/>
    <w:rsid w:val="00C2481E"/>
    <w:rsid w:val="00C25329"/>
    <w:rsid w:val="00C26CBE"/>
    <w:rsid w:val="00C26F9B"/>
    <w:rsid w:val="00C30724"/>
    <w:rsid w:val="00C30987"/>
    <w:rsid w:val="00C32EFE"/>
    <w:rsid w:val="00C32F70"/>
    <w:rsid w:val="00C3517B"/>
    <w:rsid w:val="00C358AF"/>
    <w:rsid w:val="00C35B2C"/>
    <w:rsid w:val="00C364B9"/>
    <w:rsid w:val="00C364DA"/>
    <w:rsid w:val="00C37D91"/>
    <w:rsid w:val="00C41095"/>
    <w:rsid w:val="00C4124A"/>
    <w:rsid w:val="00C41424"/>
    <w:rsid w:val="00C4358B"/>
    <w:rsid w:val="00C437FD"/>
    <w:rsid w:val="00C454C9"/>
    <w:rsid w:val="00C47CDD"/>
    <w:rsid w:val="00C5409C"/>
    <w:rsid w:val="00C54B0F"/>
    <w:rsid w:val="00C54FB5"/>
    <w:rsid w:val="00C5530A"/>
    <w:rsid w:val="00C5708F"/>
    <w:rsid w:val="00C60AD4"/>
    <w:rsid w:val="00C61CE1"/>
    <w:rsid w:val="00C6473A"/>
    <w:rsid w:val="00C64FB9"/>
    <w:rsid w:val="00C65251"/>
    <w:rsid w:val="00C72186"/>
    <w:rsid w:val="00C728D4"/>
    <w:rsid w:val="00C73306"/>
    <w:rsid w:val="00C75B01"/>
    <w:rsid w:val="00C77F38"/>
    <w:rsid w:val="00C8307F"/>
    <w:rsid w:val="00C83475"/>
    <w:rsid w:val="00C83575"/>
    <w:rsid w:val="00C8556C"/>
    <w:rsid w:val="00C87AC0"/>
    <w:rsid w:val="00C904DB"/>
    <w:rsid w:val="00C90A6C"/>
    <w:rsid w:val="00C913FB"/>
    <w:rsid w:val="00C915C6"/>
    <w:rsid w:val="00C935F1"/>
    <w:rsid w:val="00C9449D"/>
    <w:rsid w:val="00C94E94"/>
    <w:rsid w:val="00C957E9"/>
    <w:rsid w:val="00C96FE8"/>
    <w:rsid w:val="00CA5DEC"/>
    <w:rsid w:val="00CA5FCC"/>
    <w:rsid w:val="00CA6D56"/>
    <w:rsid w:val="00CB003A"/>
    <w:rsid w:val="00CB0253"/>
    <w:rsid w:val="00CB0339"/>
    <w:rsid w:val="00CB180E"/>
    <w:rsid w:val="00CB3CEA"/>
    <w:rsid w:val="00CB5F0F"/>
    <w:rsid w:val="00CB71B6"/>
    <w:rsid w:val="00CB72C0"/>
    <w:rsid w:val="00CC2FE9"/>
    <w:rsid w:val="00CC3076"/>
    <w:rsid w:val="00CC39A2"/>
    <w:rsid w:val="00CC40D3"/>
    <w:rsid w:val="00CC5EE7"/>
    <w:rsid w:val="00CC6ACD"/>
    <w:rsid w:val="00CD0781"/>
    <w:rsid w:val="00CD1789"/>
    <w:rsid w:val="00CD1A6A"/>
    <w:rsid w:val="00CD1BAF"/>
    <w:rsid w:val="00CD1BD8"/>
    <w:rsid w:val="00CD1C9A"/>
    <w:rsid w:val="00CD6817"/>
    <w:rsid w:val="00CD73A7"/>
    <w:rsid w:val="00CE07F5"/>
    <w:rsid w:val="00CE100F"/>
    <w:rsid w:val="00CE1743"/>
    <w:rsid w:val="00CE24D3"/>
    <w:rsid w:val="00CE6DB5"/>
    <w:rsid w:val="00CE709B"/>
    <w:rsid w:val="00CE73DB"/>
    <w:rsid w:val="00CE77D4"/>
    <w:rsid w:val="00CF0D05"/>
    <w:rsid w:val="00CF10BF"/>
    <w:rsid w:val="00CF2585"/>
    <w:rsid w:val="00CF3E1C"/>
    <w:rsid w:val="00CF5749"/>
    <w:rsid w:val="00CF5AAF"/>
    <w:rsid w:val="00D0294E"/>
    <w:rsid w:val="00D03000"/>
    <w:rsid w:val="00D03002"/>
    <w:rsid w:val="00D0358C"/>
    <w:rsid w:val="00D06DA7"/>
    <w:rsid w:val="00D07789"/>
    <w:rsid w:val="00D120BF"/>
    <w:rsid w:val="00D121F6"/>
    <w:rsid w:val="00D12F18"/>
    <w:rsid w:val="00D13854"/>
    <w:rsid w:val="00D14D08"/>
    <w:rsid w:val="00D14F03"/>
    <w:rsid w:val="00D15D96"/>
    <w:rsid w:val="00D16BC7"/>
    <w:rsid w:val="00D17334"/>
    <w:rsid w:val="00D17D48"/>
    <w:rsid w:val="00D2071C"/>
    <w:rsid w:val="00D218EE"/>
    <w:rsid w:val="00D238F1"/>
    <w:rsid w:val="00D253F5"/>
    <w:rsid w:val="00D30C28"/>
    <w:rsid w:val="00D330A7"/>
    <w:rsid w:val="00D35866"/>
    <w:rsid w:val="00D35867"/>
    <w:rsid w:val="00D37273"/>
    <w:rsid w:val="00D414A9"/>
    <w:rsid w:val="00D41C79"/>
    <w:rsid w:val="00D41E62"/>
    <w:rsid w:val="00D4226A"/>
    <w:rsid w:val="00D42CE5"/>
    <w:rsid w:val="00D44C0B"/>
    <w:rsid w:val="00D4766C"/>
    <w:rsid w:val="00D478F1"/>
    <w:rsid w:val="00D50C1C"/>
    <w:rsid w:val="00D52C68"/>
    <w:rsid w:val="00D5372F"/>
    <w:rsid w:val="00D5465A"/>
    <w:rsid w:val="00D57DCA"/>
    <w:rsid w:val="00D60DA6"/>
    <w:rsid w:val="00D6140E"/>
    <w:rsid w:val="00D617B9"/>
    <w:rsid w:val="00D63983"/>
    <w:rsid w:val="00D6563E"/>
    <w:rsid w:val="00D6578A"/>
    <w:rsid w:val="00D72893"/>
    <w:rsid w:val="00D72E42"/>
    <w:rsid w:val="00D73321"/>
    <w:rsid w:val="00D74DF3"/>
    <w:rsid w:val="00D76465"/>
    <w:rsid w:val="00D7689D"/>
    <w:rsid w:val="00D776BA"/>
    <w:rsid w:val="00D77C25"/>
    <w:rsid w:val="00D8155D"/>
    <w:rsid w:val="00D81ACD"/>
    <w:rsid w:val="00D83495"/>
    <w:rsid w:val="00D83AB5"/>
    <w:rsid w:val="00D853B8"/>
    <w:rsid w:val="00D86E60"/>
    <w:rsid w:val="00D903AD"/>
    <w:rsid w:val="00D90F18"/>
    <w:rsid w:val="00D920C5"/>
    <w:rsid w:val="00D92C3F"/>
    <w:rsid w:val="00D93AB4"/>
    <w:rsid w:val="00D95902"/>
    <w:rsid w:val="00D96147"/>
    <w:rsid w:val="00D961E4"/>
    <w:rsid w:val="00D96751"/>
    <w:rsid w:val="00DA03C9"/>
    <w:rsid w:val="00DA0E2D"/>
    <w:rsid w:val="00DA42BE"/>
    <w:rsid w:val="00DA49B4"/>
    <w:rsid w:val="00DA5F88"/>
    <w:rsid w:val="00DA7169"/>
    <w:rsid w:val="00DB0BEB"/>
    <w:rsid w:val="00DB1E98"/>
    <w:rsid w:val="00DB2BE6"/>
    <w:rsid w:val="00DB5D3F"/>
    <w:rsid w:val="00DB697F"/>
    <w:rsid w:val="00DC02EB"/>
    <w:rsid w:val="00DC03DC"/>
    <w:rsid w:val="00DC08A9"/>
    <w:rsid w:val="00DC09EF"/>
    <w:rsid w:val="00DC0F45"/>
    <w:rsid w:val="00DC240C"/>
    <w:rsid w:val="00DC3800"/>
    <w:rsid w:val="00DC621D"/>
    <w:rsid w:val="00DC771E"/>
    <w:rsid w:val="00DC7ACE"/>
    <w:rsid w:val="00DD0B0B"/>
    <w:rsid w:val="00DD21B7"/>
    <w:rsid w:val="00DD4B4E"/>
    <w:rsid w:val="00DE1376"/>
    <w:rsid w:val="00DE3635"/>
    <w:rsid w:val="00DE49EF"/>
    <w:rsid w:val="00DE4A19"/>
    <w:rsid w:val="00DE6108"/>
    <w:rsid w:val="00DE69DB"/>
    <w:rsid w:val="00DF0C22"/>
    <w:rsid w:val="00DF1A83"/>
    <w:rsid w:val="00DF1C6D"/>
    <w:rsid w:val="00DF52D9"/>
    <w:rsid w:val="00DF61DD"/>
    <w:rsid w:val="00DF6DD0"/>
    <w:rsid w:val="00E00622"/>
    <w:rsid w:val="00E02BE4"/>
    <w:rsid w:val="00E02E19"/>
    <w:rsid w:val="00E03711"/>
    <w:rsid w:val="00E10327"/>
    <w:rsid w:val="00E10ADF"/>
    <w:rsid w:val="00E12846"/>
    <w:rsid w:val="00E1522C"/>
    <w:rsid w:val="00E153FF"/>
    <w:rsid w:val="00E17FB6"/>
    <w:rsid w:val="00E216D2"/>
    <w:rsid w:val="00E235C9"/>
    <w:rsid w:val="00E23ED9"/>
    <w:rsid w:val="00E27435"/>
    <w:rsid w:val="00E27890"/>
    <w:rsid w:val="00E279BE"/>
    <w:rsid w:val="00E305C4"/>
    <w:rsid w:val="00E32389"/>
    <w:rsid w:val="00E341C3"/>
    <w:rsid w:val="00E344C4"/>
    <w:rsid w:val="00E35C51"/>
    <w:rsid w:val="00E37E02"/>
    <w:rsid w:val="00E4038D"/>
    <w:rsid w:val="00E40665"/>
    <w:rsid w:val="00E41150"/>
    <w:rsid w:val="00E42475"/>
    <w:rsid w:val="00E429E4"/>
    <w:rsid w:val="00E460FA"/>
    <w:rsid w:val="00E467A3"/>
    <w:rsid w:val="00E555DA"/>
    <w:rsid w:val="00E60FD5"/>
    <w:rsid w:val="00E63F6D"/>
    <w:rsid w:val="00E6651E"/>
    <w:rsid w:val="00E70A6D"/>
    <w:rsid w:val="00E71BFB"/>
    <w:rsid w:val="00E72835"/>
    <w:rsid w:val="00E73E00"/>
    <w:rsid w:val="00E76AE2"/>
    <w:rsid w:val="00E77E14"/>
    <w:rsid w:val="00E77FF1"/>
    <w:rsid w:val="00E81084"/>
    <w:rsid w:val="00E81E9D"/>
    <w:rsid w:val="00E83473"/>
    <w:rsid w:val="00E83568"/>
    <w:rsid w:val="00E83DA9"/>
    <w:rsid w:val="00E84274"/>
    <w:rsid w:val="00E85D23"/>
    <w:rsid w:val="00E87503"/>
    <w:rsid w:val="00E87864"/>
    <w:rsid w:val="00E8789B"/>
    <w:rsid w:val="00E90E40"/>
    <w:rsid w:val="00E92546"/>
    <w:rsid w:val="00E94A50"/>
    <w:rsid w:val="00EA084C"/>
    <w:rsid w:val="00EA253E"/>
    <w:rsid w:val="00EA2BA3"/>
    <w:rsid w:val="00EA34A2"/>
    <w:rsid w:val="00EA5EEA"/>
    <w:rsid w:val="00EA63E0"/>
    <w:rsid w:val="00EA6DE0"/>
    <w:rsid w:val="00EB204F"/>
    <w:rsid w:val="00EB623B"/>
    <w:rsid w:val="00EC3CF9"/>
    <w:rsid w:val="00EC4D5A"/>
    <w:rsid w:val="00EC5C38"/>
    <w:rsid w:val="00EC6DF9"/>
    <w:rsid w:val="00EC72BA"/>
    <w:rsid w:val="00ED08B3"/>
    <w:rsid w:val="00ED111D"/>
    <w:rsid w:val="00ED15F6"/>
    <w:rsid w:val="00ED2E49"/>
    <w:rsid w:val="00ED2F3F"/>
    <w:rsid w:val="00ED3470"/>
    <w:rsid w:val="00ED3C3C"/>
    <w:rsid w:val="00ED4017"/>
    <w:rsid w:val="00ED435F"/>
    <w:rsid w:val="00ED43F8"/>
    <w:rsid w:val="00ED548B"/>
    <w:rsid w:val="00ED54D8"/>
    <w:rsid w:val="00ED5F76"/>
    <w:rsid w:val="00ED62E3"/>
    <w:rsid w:val="00EE00D7"/>
    <w:rsid w:val="00EE2C53"/>
    <w:rsid w:val="00EE4567"/>
    <w:rsid w:val="00EE62F1"/>
    <w:rsid w:val="00EE6CA1"/>
    <w:rsid w:val="00EF0057"/>
    <w:rsid w:val="00EF17B2"/>
    <w:rsid w:val="00EF2D70"/>
    <w:rsid w:val="00EF3AF6"/>
    <w:rsid w:val="00F00B54"/>
    <w:rsid w:val="00F04F0F"/>
    <w:rsid w:val="00F05937"/>
    <w:rsid w:val="00F078A2"/>
    <w:rsid w:val="00F108DE"/>
    <w:rsid w:val="00F1583A"/>
    <w:rsid w:val="00F15DC9"/>
    <w:rsid w:val="00F1690D"/>
    <w:rsid w:val="00F21682"/>
    <w:rsid w:val="00F26552"/>
    <w:rsid w:val="00F2674C"/>
    <w:rsid w:val="00F26EBF"/>
    <w:rsid w:val="00F26ED0"/>
    <w:rsid w:val="00F27B37"/>
    <w:rsid w:val="00F3135D"/>
    <w:rsid w:val="00F343BC"/>
    <w:rsid w:val="00F358D1"/>
    <w:rsid w:val="00F4022B"/>
    <w:rsid w:val="00F449A1"/>
    <w:rsid w:val="00F467DA"/>
    <w:rsid w:val="00F47B86"/>
    <w:rsid w:val="00F47D2F"/>
    <w:rsid w:val="00F5300F"/>
    <w:rsid w:val="00F53F26"/>
    <w:rsid w:val="00F56094"/>
    <w:rsid w:val="00F60D58"/>
    <w:rsid w:val="00F614DA"/>
    <w:rsid w:val="00F62984"/>
    <w:rsid w:val="00F62CFF"/>
    <w:rsid w:val="00F647D6"/>
    <w:rsid w:val="00F70CBD"/>
    <w:rsid w:val="00F7209B"/>
    <w:rsid w:val="00F74AD8"/>
    <w:rsid w:val="00F763A7"/>
    <w:rsid w:val="00F80681"/>
    <w:rsid w:val="00F81608"/>
    <w:rsid w:val="00F84500"/>
    <w:rsid w:val="00F85368"/>
    <w:rsid w:val="00F8576E"/>
    <w:rsid w:val="00F85E5D"/>
    <w:rsid w:val="00F8601D"/>
    <w:rsid w:val="00F86C06"/>
    <w:rsid w:val="00F922BB"/>
    <w:rsid w:val="00F92D2E"/>
    <w:rsid w:val="00F965A4"/>
    <w:rsid w:val="00F96A2A"/>
    <w:rsid w:val="00FA00D9"/>
    <w:rsid w:val="00FA1626"/>
    <w:rsid w:val="00FA604A"/>
    <w:rsid w:val="00FA6E19"/>
    <w:rsid w:val="00FA723B"/>
    <w:rsid w:val="00FA7B58"/>
    <w:rsid w:val="00FB38F0"/>
    <w:rsid w:val="00FB5688"/>
    <w:rsid w:val="00FB65E8"/>
    <w:rsid w:val="00FC02DF"/>
    <w:rsid w:val="00FC4259"/>
    <w:rsid w:val="00FC497B"/>
    <w:rsid w:val="00FC75C3"/>
    <w:rsid w:val="00FD12CB"/>
    <w:rsid w:val="00FD14F7"/>
    <w:rsid w:val="00FD1A96"/>
    <w:rsid w:val="00FD1BB0"/>
    <w:rsid w:val="00FD22C2"/>
    <w:rsid w:val="00FD253C"/>
    <w:rsid w:val="00FD28D0"/>
    <w:rsid w:val="00FD3DEB"/>
    <w:rsid w:val="00FD401B"/>
    <w:rsid w:val="00FD4E4A"/>
    <w:rsid w:val="00FD4ED2"/>
    <w:rsid w:val="00FD6C7F"/>
    <w:rsid w:val="00FE037A"/>
    <w:rsid w:val="00FE1791"/>
    <w:rsid w:val="00FE2462"/>
    <w:rsid w:val="00FE47CF"/>
    <w:rsid w:val="00FE4E30"/>
    <w:rsid w:val="00FE5CFD"/>
    <w:rsid w:val="00FE5E26"/>
    <w:rsid w:val="00FE634B"/>
    <w:rsid w:val="00FE7AF8"/>
    <w:rsid w:val="00FF1B3D"/>
    <w:rsid w:val="00FF3F03"/>
    <w:rsid w:val="00FF43DC"/>
    <w:rsid w:val="00FF5E8D"/>
    <w:rsid w:val="00FF6728"/>
    <w:rsid w:val="01352052"/>
    <w:rsid w:val="014B38AD"/>
    <w:rsid w:val="01C44426"/>
    <w:rsid w:val="02AC3EF0"/>
    <w:rsid w:val="03307FD8"/>
    <w:rsid w:val="0337493F"/>
    <w:rsid w:val="041D49CF"/>
    <w:rsid w:val="043D1DDF"/>
    <w:rsid w:val="045C213B"/>
    <w:rsid w:val="045E4EEA"/>
    <w:rsid w:val="046F7952"/>
    <w:rsid w:val="050A5269"/>
    <w:rsid w:val="052A4830"/>
    <w:rsid w:val="05821ABC"/>
    <w:rsid w:val="058352B4"/>
    <w:rsid w:val="05C6318B"/>
    <w:rsid w:val="05CD29E7"/>
    <w:rsid w:val="05D874A1"/>
    <w:rsid w:val="061B3570"/>
    <w:rsid w:val="061C1F17"/>
    <w:rsid w:val="063C30BE"/>
    <w:rsid w:val="074E5B06"/>
    <w:rsid w:val="079F09E6"/>
    <w:rsid w:val="07F70367"/>
    <w:rsid w:val="08341E1B"/>
    <w:rsid w:val="08452820"/>
    <w:rsid w:val="087C115F"/>
    <w:rsid w:val="08BA6877"/>
    <w:rsid w:val="08EA2AAC"/>
    <w:rsid w:val="092D2544"/>
    <w:rsid w:val="09822228"/>
    <w:rsid w:val="09867BD2"/>
    <w:rsid w:val="0AD6045E"/>
    <w:rsid w:val="0BBC10FC"/>
    <w:rsid w:val="0BEA25A4"/>
    <w:rsid w:val="0C4D192F"/>
    <w:rsid w:val="0C9D10EF"/>
    <w:rsid w:val="0CD161E4"/>
    <w:rsid w:val="0D1B65EA"/>
    <w:rsid w:val="0D941EB4"/>
    <w:rsid w:val="0DB63E8C"/>
    <w:rsid w:val="0DBE6513"/>
    <w:rsid w:val="0DD137B4"/>
    <w:rsid w:val="0DE201D3"/>
    <w:rsid w:val="0E191965"/>
    <w:rsid w:val="0E521988"/>
    <w:rsid w:val="0F240563"/>
    <w:rsid w:val="0F7B1F37"/>
    <w:rsid w:val="0FD94E6E"/>
    <w:rsid w:val="0FEE6FAE"/>
    <w:rsid w:val="108D76BB"/>
    <w:rsid w:val="10EA14DA"/>
    <w:rsid w:val="110C58CD"/>
    <w:rsid w:val="11B51213"/>
    <w:rsid w:val="126A751A"/>
    <w:rsid w:val="12C512F2"/>
    <w:rsid w:val="12E44576"/>
    <w:rsid w:val="13712021"/>
    <w:rsid w:val="13B6437A"/>
    <w:rsid w:val="13E52432"/>
    <w:rsid w:val="145E04C5"/>
    <w:rsid w:val="146B32C9"/>
    <w:rsid w:val="14812733"/>
    <w:rsid w:val="14AE5849"/>
    <w:rsid w:val="151C680A"/>
    <w:rsid w:val="15503948"/>
    <w:rsid w:val="15582314"/>
    <w:rsid w:val="158D7A59"/>
    <w:rsid w:val="15AE2D22"/>
    <w:rsid w:val="15E634CF"/>
    <w:rsid w:val="16A36ED0"/>
    <w:rsid w:val="16EA2EAA"/>
    <w:rsid w:val="17100D3A"/>
    <w:rsid w:val="17F760DF"/>
    <w:rsid w:val="18273D94"/>
    <w:rsid w:val="183326C1"/>
    <w:rsid w:val="1871786D"/>
    <w:rsid w:val="188A3223"/>
    <w:rsid w:val="189263C6"/>
    <w:rsid w:val="18D71473"/>
    <w:rsid w:val="19AC574E"/>
    <w:rsid w:val="19C02C77"/>
    <w:rsid w:val="1A403844"/>
    <w:rsid w:val="1A650755"/>
    <w:rsid w:val="1AA4136C"/>
    <w:rsid w:val="1AA749A0"/>
    <w:rsid w:val="1AEB1399"/>
    <w:rsid w:val="1B3C70F8"/>
    <w:rsid w:val="1B414239"/>
    <w:rsid w:val="1B5003E0"/>
    <w:rsid w:val="1B7B10E9"/>
    <w:rsid w:val="1BB20A82"/>
    <w:rsid w:val="1BD3574F"/>
    <w:rsid w:val="1D2A3CAE"/>
    <w:rsid w:val="1D325D9E"/>
    <w:rsid w:val="1D6F29C0"/>
    <w:rsid w:val="1D807430"/>
    <w:rsid w:val="1DAF4CFD"/>
    <w:rsid w:val="1DE60100"/>
    <w:rsid w:val="1E4D3F0A"/>
    <w:rsid w:val="1E544E3F"/>
    <w:rsid w:val="1E751739"/>
    <w:rsid w:val="1ED068F2"/>
    <w:rsid w:val="1F3415DF"/>
    <w:rsid w:val="1F75782B"/>
    <w:rsid w:val="1FE0589D"/>
    <w:rsid w:val="20C718F8"/>
    <w:rsid w:val="216B500D"/>
    <w:rsid w:val="21DB66A8"/>
    <w:rsid w:val="2217212B"/>
    <w:rsid w:val="227A5E40"/>
    <w:rsid w:val="227F0AA8"/>
    <w:rsid w:val="228033F6"/>
    <w:rsid w:val="228813B7"/>
    <w:rsid w:val="229B01B2"/>
    <w:rsid w:val="235133CC"/>
    <w:rsid w:val="238660EF"/>
    <w:rsid w:val="23C72631"/>
    <w:rsid w:val="24AC78D9"/>
    <w:rsid w:val="24C05399"/>
    <w:rsid w:val="251F0809"/>
    <w:rsid w:val="255F22CF"/>
    <w:rsid w:val="25B64205"/>
    <w:rsid w:val="25D35D0F"/>
    <w:rsid w:val="26315635"/>
    <w:rsid w:val="26324658"/>
    <w:rsid w:val="26BB2D43"/>
    <w:rsid w:val="26CA7DB2"/>
    <w:rsid w:val="27AC3FAB"/>
    <w:rsid w:val="27B35B31"/>
    <w:rsid w:val="27B92C13"/>
    <w:rsid w:val="28335DA3"/>
    <w:rsid w:val="28694BE0"/>
    <w:rsid w:val="29166E63"/>
    <w:rsid w:val="29581C87"/>
    <w:rsid w:val="299A5551"/>
    <w:rsid w:val="29A15C21"/>
    <w:rsid w:val="29CC6762"/>
    <w:rsid w:val="29CD56FA"/>
    <w:rsid w:val="29E647CC"/>
    <w:rsid w:val="29ED5020"/>
    <w:rsid w:val="2A047306"/>
    <w:rsid w:val="2A17058D"/>
    <w:rsid w:val="2A4B3B84"/>
    <w:rsid w:val="2ACD28FA"/>
    <w:rsid w:val="2B0118E7"/>
    <w:rsid w:val="2B3808F6"/>
    <w:rsid w:val="2C2B0F60"/>
    <w:rsid w:val="2C831189"/>
    <w:rsid w:val="2C882998"/>
    <w:rsid w:val="2CC922AD"/>
    <w:rsid w:val="2CD6778D"/>
    <w:rsid w:val="2D216188"/>
    <w:rsid w:val="2D3E23F2"/>
    <w:rsid w:val="2D6E6FF0"/>
    <w:rsid w:val="2D715559"/>
    <w:rsid w:val="2D7B0CCF"/>
    <w:rsid w:val="2DA77776"/>
    <w:rsid w:val="2DAC3128"/>
    <w:rsid w:val="2DB83F8B"/>
    <w:rsid w:val="2DC72800"/>
    <w:rsid w:val="2E7867C9"/>
    <w:rsid w:val="2E8F43EC"/>
    <w:rsid w:val="2F523ABD"/>
    <w:rsid w:val="2F842997"/>
    <w:rsid w:val="2F9C320D"/>
    <w:rsid w:val="2FBD51CC"/>
    <w:rsid w:val="2FBE7CE6"/>
    <w:rsid w:val="2FCB375B"/>
    <w:rsid w:val="30076573"/>
    <w:rsid w:val="301C4A53"/>
    <w:rsid w:val="30302761"/>
    <w:rsid w:val="30444C39"/>
    <w:rsid w:val="30B27819"/>
    <w:rsid w:val="31137927"/>
    <w:rsid w:val="317D1040"/>
    <w:rsid w:val="321A5B76"/>
    <w:rsid w:val="328449E7"/>
    <w:rsid w:val="32A70D5F"/>
    <w:rsid w:val="32CF2F6B"/>
    <w:rsid w:val="32FC6F32"/>
    <w:rsid w:val="33016C78"/>
    <w:rsid w:val="33055185"/>
    <w:rsid w:val="331165AB"/>
    <w:rsid w:val="33204444"/>
    <w:rsid w:val="33977F9C"/>
    <w:rsid w:val="339A3792"/>
    <w:rsid w:val="33AE6D56"/>
    <w:rsid w:val="33B64B03"/>
    <w:rsid w:val="33BB54CA"/>
    <w:rsid w:val="33C147FA"/>
    <w:rsid w:val="345C2A62"/>
    <w:rsid w:val="34830033"/>
    <w:rsid w:val="35517813"/>
    <w:rsid w:val="357331BF"/>
    <w:rsid w:val="357566C2"/>
    <w:rsid w:val="35A04F88"/>
    <w:rsid w:val="35A82394"/>
    <w:rsid w:val="35BC0C36"/>
    <w:rsid w:val="35DC736B"/>
    <w:rsid w:val="363122F8"/>
    <w:rsid w:val="366E215D"/>
    <w:rsid w:val="36880D2E"/>
    <w:rsid w:val="3697678A"/>
    <w:rsid w:val="36B4704E"/>
    <w:rsid w:val="36C9658D"/>
    <w:rsid w:val="36CE7E44"/>
    <w:rsid w:val="36EB6D6E"/>
    <w:rsid w:val="36EF52AD"/>
    <w:rsid w:val="372E157F"/>
    <w:rsid w:val="373C3481"/>
    <w:rsid w:val="374474F3"/>
    <w:rsid w:val="37A920BB"/>
    <w:rsid w:val="386E418B"/>
    <w:rsid w:val="38E85CE9"/>
    <w:rsid w:val="391B15A6"/>
    <w:rsid w:val="394255C4"/>
    <w:rsid w:val="39573D9E"/>
    <w:rsid w:val="397D435B"/>
    <w:rsid w:val="399F2FBB"/>
    <w:rsid w:val="39D03227"/>
    <w:rsid w:val="39DC6123"/>
    <w:rsid w:val="39EE5DB2"/>
    <w:rsid w:val="3A127D55"/>
    <w:rsid w:val="3A4B154A"/>
    <w:rsid w:val="3A5952E0"/>
    <w:rsid w:val="3A942110"/>
    <w:rsid w:val="3AC86A20"/>
    <w:rsid w:val="3AE42A26"/>
    <w:rsid w:val="3B2155CA"/>
    <w:rsid w:val="3B2D36AC"/>
    <w:rsid w:val="3B332E1A"/>
    <w:rsid w:val="3B354E78"/>
    <w:rsid w:val="3BA539F8"/>
    <w:rsid w:val="3BB81248"/>
    <w:rsid w:val="3C240839"/>
    <w:rsid w:val="3C9D75D5"/>
    <w:rsid w:val="3CA418A0"/>
    <w:rsid w:val="3CAE7020"/>
    <w:rsid w:val="3CD21938"/>
    <w:rsid w:val="3CF967AC"/>
    <w:rsid w:val="3D310A41"/>
    <w:rsid w:val="3D8C258A"/>
    <w:rsid w:val="3E557517"/>
    <w:rsid w:val="3E872422"/>
    <w:rsid w:val="3EA74C73"/>
    <w:rsid w:val="3EC2408C"/>
    <w:rsid w:val="3ECF0B3C"/>
    <w:rsid w:val="3EDC1D5D"/>
    <w:rsid w:val="3F7D66E2"/>
    <w:rsid w:val="40185211"/>
    <w:rsid w:val="40DB22C7"/>
    <w:rsid w:val="41795AD8"/>
    <w:rsid w:val="41A05EB7"/>
    <w:rsid w:val="41B06F61"/>
    <w:rsid w:val="42047B19"/>
    <w:rsid w:val="42E72E03"/>
    <w:rsid w:val="43152739"/>
    <w:rsid w:val="431632D3"/>
    <w:rsid w:val="43C732C3"/>
    <w:rsid w:val="43F4515D"/>
    <w:rsid w:val="44160FDC"/>
    <w:rsid w:val="441A2AC2"/>
    <w:rsid w:val="44303F16"/>
    <w:rsid w:val="44516F4B"/>
    <w:rsid w:val="44675AEB"/>
    <w:rsid w:val="45183CB6"/>
    <w:rsid w:val="45481025"/>
    <w:rsid w:val="45511862"/>
    <w:rsid w:val="455A4CAD"/>
    <w:rsid w:val="45607651"/>
    <w:rsid w:val="45E36312"/>
    <w:rsid w:val="46114EED"/>
    <w:rsid w:val="46CC3936"/>
    <w:rsid w:val="46F879B8"/>
    <w:rsid w:val="47657CB2"/>
    <w:rsid w:val="47B65A57"/>
    <w:rsid w:val="47C434C5"/>
    <w:rsid w:val="47EF6F11"/>
    <w:rsid w:val="48FE3FFB"/>
    <w:rsid w:val="49435EA6"/>
    <w:rsid w:val="49DD3689"/>
    <w:rsid w:val="4A0D619D"/>
    <w:rsid w:val="4A6C1BB7"/>
    <w:rsid w:val="4B4901AD"/>
    <w:rsid w:val="4BBA2153"/>
    <w:rsid w:val="4BBD72B2"/>
    <w:rsid w:val="4BC91ECF"/>
    <w:rsid w:val="4BD31918"/>
    <w:rsid w:val="4BDC5859"/>
    <w:rsid w:val="4C177328"/>
    <w:rsid w:val="4C43492C"/>
    <w:rsid w:val="4CFD77E5"/>
    <w:rsid w:val="4D1E7B13"/>
    <w:rsid w:val="4D432386"/>
    <w:rsid w:val="4D822A86"/>
    <w:rsid w:val="4E0C4175"/>
    <w:rsid w:val="4ECD2824"/>
    <w:rsid w:val="4EED7DCA"/>
    <w:rsid w:val="4EFA1E8E"/>
    <w:rsid w:val="4EFE7ADB"/>
    <w:rsid w:val="4F26029F"/>
    <w:rsid w:val="4F542179"/>
    <w:rsid w:val="4F9A0279"/>
    <w:rsid w:val="4FB530E0"/>
    <w:rsid w:val="4FE00CE5"/>
    <w:rsid w:val="504512D5"/>
    <w:rsid w:val="50652473"/>
    <w:rsid w:val="507D6496"/>
    <w:rsid w:val="516915F2"/>
    <w:rsid w:val="517146E7"/>
    <w:rsid w:val="51B64D1E"/>
    <w:rsid w:val="51FE2459"/>
    <w:rsid w:val="51FF1A68"/>
    <w:rsid w:val="522F0B4A"/>
    <w:rsid w:val="523901CA"/>
    <w:rsid w:val="527A02DF"/>
    <w:rsid w:val="52B3173E"/>
    <w:rsid w:val="535B75CD"/>
    <w:rsid w:val="535D4FFA"/>
    <w:rsid w:val="53953B36"/>
    <w:rsid w:val="54181C15"/>
    <w:rsid w:val="5503369C"/>
    <w:rsid w:val="55347222"/>
    <w:rsid w:val="55BE23A3"/>
    <w:rsid w:val="562C553B"/>
    <w:rsid w:val="56BF588E"/>
    <w:rsid w:val="57077749"/>
    <w:rsid w:val="57101FE7"/>
    <w:rsid w:val="57414176"/>
    <w:rsid w:val="57AD4064"/>
    <w:rsid w:val="57B7555B"/>
    <w:rsid w:val="58153CC1"/>
    <w:rsid w:val="58D755F5"/>
    <w:rsid w:val="58EA5DD0"/>
    <w:rsid w:val="596B1F2C"/>
    <w:rsid w:val="59903D1A"/>
    <w:rsid w:val="59D44F49"/>
    <w:rsid w:val="59D714F6"/>
    <w:rsid w:val="59E31446"/>
    <w:rsid w:val="5A0B1260"/>
    <w:rsid w:val="5A0D705C"/>
    <w:rsid w:val="5A207128"/>
    <w:rsid w:val="5A2A55E4"/>
    <w:rsid w:val="5A66776F"/>
    <w:rsid w:val="5A7D3D79"/>
    <w:rsid w:val="5BEF0696"/>
    <w:rsid w:val="5BF000ED"/>
    <w:rsid w:val="5C201030"/>
    <w:rsid w:val="5C2109AB"/>
    <w:rsid w:val="5C4917B6"/>
    <w:rsid w:val="5D334706"/>
    <w:rsid w:val="5D932E92"/>
    <w:rsid w:val="5D984E5A"/>
    <w:rsid w:val="5DA02D0E"/>
    <w:rsid w:val="5DFA1BBA"/>
    <w:rsid w:val="5E7E7C15"/>
    <w:rsid w:val="5EDB4021"/>
    <w:rsid w:val="5EEA1297"/>
    <w:rsid w:val="600C0321"/>
    <w:rsid w:val="602003E1"/>
    <w:rsid w:val="60CC6A5E"/>
    <w:rsid w:val="60FD38C5"/>
    <w:rsid w:val="611B5EB6"/>
    <w:rsid w:val="61510D03"/>
    <w:rsid w:val="61624EFC"/>
    <w:rsid w:val="61B9012A"/>
    <w:rsid w:val="62587EE5"/>
    <w:rsid w:val="62A53C36"/>
    <w:rsid w:val="62EE7AE0"/>
    <w:rsid w:val="63253DB6"/>
    <w:rsid w:val="636E7E37"/>
    <w:rsid w:val="63CA5A11"/>
    <w:rsid w:val="641C68CD"/>
    <w:rsid w:val="64322AF9"/>
    <w:rsid w:val="64355278"/>
    <w:rsid w:val="649629F3"/>
    <w:rsid w:val="64A2233D"/>
    <w:rsid w:val="64AA185C"/>
    <w:rsid w:val="64B618FC"/>
    <w:rsid w:val="64BE0654"/>
    <w:rsid w:val="64FA2677"/>
    <w:rsid w:val="65256D48"/>
    <w:rsid w:val="65297D03"/>
    <w:rsid w:val="653E062B"/>
    <w:rsid w:val="657E7214"/>
    <w:rsid w:val="65C2051A"/>
    <w:rsid w:val="65D50F49"/>
    <w:rsid w:val="65EB40FE"/>
    <w:rsid w:val="66291BB4"/>
    <w:rsid w:val="662A307C"/>
    <w:rsid w:val="66352E2E"/>
    <w:rsid w:val="6683730F"/>
    <w:rsid w:val="66923997"/>
    <w:rsid w:val="66A44B99"/>
    <w:rsid w:val="66B61240"/>
    <w:rsid w:val="66CD5A69"/>
    <w:rsid w:val="6700022A"/>
    <w:rsid w:val="67B43BF8"/>
    <w:rsid w:val="67B9006A"/>
    <w:rsid w:val="68483607"/>
    <w:rsid w:val="68AC2CCE"/>
    <w:rsid w:val="68BF2176"/>
    <w:rsid w:val="68D56B64"/>
    <w:rsid w:val="68F03C22"/>
    <w:rsid w:val="690B44E7"/>
    <w:rsid w:val="69493EDE"/>
    <w:rsid w:val="696A5EE2"/>
    <w:rsid w:val="69984A38"/>
    <w:rsid w:val="6A5D01A4"/>
    <w:rsid w:val="6A805559"/>
    <w:rsid w:val="6A875E34"/>
    <w:rsid w:val="6A917F7C"/>
    <w:rsid w:val="6AEC2957"/>
    <w:rsid w:val="6B0F7BF7"/>
    <w:rsid w:val="6B274543"/>
    <w:rsid w:val="6B377F1A"/>
    <w:rsid w:val="6BC9507C"/>
    <w:rsid w:val="6BE97D97"/>
    <w:rsid w:val="6BF001C6"/>
    <w:rsid w:val="6C0F7FD7"/>
    <w:rsid w:val="6C496EB7"/>
    <w:rsid w:val="6C67162F"/>
    <w:rsid w:val="6C8C0621"/>
    <w:rsid w:val="6C920E9E"/>
    <w:rsid w:val="6CA17906"/>
    <w:rsid w:val="6CE259E9"/>
    <w:rsid w:val="6D404155"/>
    <w:rsid w:val="6D664231"/>
    <w:rsid w:val="6D732458"/>
    <w:rsid w:val="6D980738"/>
    <w:rsid w:val="6DFE792A"/>
    <w:rsid w:val="6E540211"/>
    <w:rsid w:val="6E5D529D"/>
    <w:rsid w:val="6E8A6EA2"/>
    <w:rsid w:val="6EAE36E0"/>
    <w:rsid w:val="6EED22BE"/>
    <w:rsid w:val="6F5914D9"/>
    <w:rsid w:val="6F8F7052"/>
    <w:rsid w:val="6FDE2900"/>
    <w:rsid w:val="6FE920CC"/>
    <w:rsid w:val="70104FAC"/>
    <w:rsid w:val="7044507D"/>
    <w:rsid w:val="707A7B96"/>
    <w:rsid w:val="70B8767B"/>
    <w:rsid w:val="71584CAC"/>
    <w:rsid w:val="723611A0"/>
    <w:rsid w:val="72C614F3"/>
    <w:rsid w:val="73601B58"/>
    <w:rsid w:val="736D1632"/>
    <w:rsid w:val="73CE5B38"/>
    <w:rsid w:val="73F955AC"/>
    <w:rsid w:val="73FC19D6"/>
    <w:rsid w:val="74A11C3E"/>
    <w:rsid w:val="74B6404E"/>
    <w:rsid w:val="74C901F8"/>
    <w:rsid w:val="74CC028A"/>
    <w:rsid w:val="752D7B49"/>
    <w:rsid w:val="753B0441"/>
    <w:rsid w:val="758604BB"/>
    <w:rsid w:val="765069A7"/>
    <w:rsid w:val="76716F2F"/>
    <w:rsid w:val="76DC0905"/>
    <w:rsid w:val="772D759B"/>
    <w:rsid w:val="775D6B5D"/>
    <w:rsid w:val="77BE0906"/>
    <w:rsid w:val="77C13712"/>
    <w:rsid w:val="780F7077"/>
    <w:rsid w:val="787753C8"/>
    <w:rsid w:val="788552BD"/>
    <w:rsid w:val="788E2ADA"/>
    <w:rsid w:val="78B20F13"/>
    <w:rsid w:val="78B25E67"/>
    <w:rsid w:val="78DE70BD"/>
    <w:rsid w:val="78F8794C"/>
    <w:rsid w:val="790C6F13"/>
    <w:rsid w:val="79BB7204"/>
    <w:rsid w:val="79F76790"/>
    <w:rsid w:val="7A3E3268"/>
    <w:rsid w:val="7B2568B4"/>
    <w:rsid w:val="7B3E75BC"/>
    <w:rsid w:val="7B405960"/>
    <w:rsid w:val="7B643F1F"/>
    <w:rsid w:val="7B8C0EC2"/>
    <w:rsid w:val="7C183F2B"/>
    <w:rsid w:val="7CDC729F"/>
    <w:rsid w:val="7CE17ED7"/>
    <w:rsid w:val="7CFF394F"/>
    <w:rsid w:val="7D63574E"/>
    <w:rsid w:val="7D6808F2"/>
    <w:rsid w:val="7D893C8F"/>
    <w:rsid w:val="7E05030D"/>
    <w:rsid w:val="7E7C60C0"/>
    <w:rsid w:val="7E8C258E"/>
    <w:rsid w:val="7EA65BD8"/>
    <w:rsid w:val="7ED06A30"/>
    <w:rsid w:val="7F485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670479"/>
  <w15:docId w15:val="{968FE639-4C71-4B73-880E-C530BD428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iPriority="39" w:unhideWhenUsed="1" w:qFormat="1"/>
    <w:lsdException w:name="toc 4" w:uiPriority="39" w:unhideWhenUsed="1" w:qFormat="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80E"/>
    <w:pPr>
      <w:spacing w:after="5" w:line="368" w:lineRule="auto"/>
      <w:ind w:left="10" w:right="2" w:hanging="10"/>
      <w:jc w:val="both"/>
    </w:pPr>
    <w:rPr>
      <w:rFonts w:eastAsia="Times New Roman"/>
      <w:color w:val="000000"/>
      <w:sz w:val="28"/>
      <w:szCs w:val="22"/>
    </w:rPr>
  </w:style>
  <w:style w:type="paragraph" w:styleId="Heading1">
    <w:name w:val="heading 1"/>
    <w:aliases w:val="CHƯƠNG"/>
    <w:next w:val="Normal"/>
    <w:link w:val="Heading1Char"/>
    <w:uiPriority w:val="9"/>
    <w:qFormat/>
    <w:rsid w:val="00ED4017"/>
    <w:pPr>
      <w:keepNext/>
      <w:keepLines/>
      <w:numPr>
        <w:numId w:val="153"/>
      </w:numPr>
      <w:spacing w:after="200" w:line="259" w:lineRule="auto"/>
      <w:jc w:val="center"/>
      <w:outlineLvl w:val="0"/>
    </w:pPr>
    <w:rPr>
      <w:rFonts w:eastAsia="Times New Roman"/>
      <w:b/>
      <w:sz w:val="28"/>
      <w:szCs w:val="28"/>
    </w:rPr>
  </w:style>
  <w:style w:type="paragraph" w:styleId="Heading2">
    <w:name w:val="heading 2"/>
    <w:next w:val="Normal"/>
    <w:link w:val="Heading2Char"/>
    <w:uiPriority w:val="9"/>
    <w:unhideWhenUsed/>
    <w:qFormat/>
    <w:rsid w:val="00864A5D"/>
    <w:pPr>
      <w:keepNext/>
      <w:keepLines/>
      <w:numPr>
        <w:ilvl w:val="1"/>
        <w:numId w:val="42"/>
      </w:numPr>
      <w:spacing w:line="259" w:lineRule="auto"/>
      <w:outlineLvl w:val="1"/>
    </w:pPr>
    <w:rPr>
      <w:rFonts w:eastAsia="Times New Roman"/>
      <w:b/>
      <w:color w:val="000000"/>
      <w:sz w:val="28"/>
      <w:szCs w:val="22"/>
    </w:rPr>
  </w:style>
  <w:style w:type="paragraph" w:styleId="Heading3">
    <w:name w:val="heading 3"/>
    <w:basedOn w:val="Normal"/>
    <w:next w:val="Normal"/>
    <w:link w:val="Heading3Char"/>
    <w:uiPriority w:val="9"/>
    <w:unhideWhenUsed/>
    <w:qFormat/>
    <w:rsid w:val="00C73306"/>
    <w:pPr>
      <w:keepNext/>
      <w:keepLines/>
      <w:numPr>
        <w:ilvl w:val="2"/>
        <w:numId w:val="42"/>
      </w:numPr>
      <w:spacing w:before="40" w:after="0" w:line="367" w:lineRule="auto"/>
      <w:ind w:left="113" w:right="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C73306"/>
    <w:pPr>
      <w:keepNext/>
      <w:keepLines/>
      <w:numPr>
        <w:ilvl w:val="3"/>
        <w:numId w:val="42"/>
      </w:numPr>
      <w:spacing w:before="40" w:after="0" w:line="367" w:lineRule="auto"/>
      <w:ind w:left="227" w:right="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pPr>
      <w:keepNext/>
      <w:keepLines/>
      <w:numPr>
        <w:ilvl w:val="4"/>
        <w:numId w:val="42"/>
      </w:numPr>
      <w:spacing w:before="40" w:after="0"/>
      <w:jc w:val="center"/>
      <w:outlineLvl w:val="4"/>
    </w:pPr>
    <w:rPr>
      <w:rFonts w:eastAsiaTheme="majorEastAsia" w:cstheme="majorBidi"/>
      <w:i/>
      <w:color w:val="1F3864" w:themeColor="accent1" w:themeShade="80"/>
    </w:rPr>
  </w:style>
  <w:style w:type="paragraph" w:styleId="Heading6">
    <w:name w:val="heading 6"/>
    <w:basedOn w:val="Normal"/>
    <w:next w:val="Normal"/>
    <w:link w:val="Heading6Char"/>
    <w:uiPriority w:val="9"/>
    <w:semiHidden/>
    <w:unhideWhenUsed/>
    <w:qFormat/>
    <w:rsid w:val="00472579"/>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2579"/>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2579"/>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2579"/>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3608A"/>
    <w:pPr>
      <w:spacing w:after="200" w:line="240" w:lineRule="auto"/>
      <w:ind w:left="0" w:firstLine="0"/>
      <w:jc w:val="center"/>
    </w:pPr>
    <w:rPr>
      <w:i/>
      <w:iCs/>
      <w:color w:val="auto"/>
      <w:szCs w:val="18"/>
    </w:rPr>
  </w:style>
  <w:style w:type="paragraph" w:styleId="Footer">
    <w:name w:val="footer"/>
    <w:basedOn w:val="Normal"/>
    <w:link w:val="FooterChar"/>
    <w:uiPriority w:val="99"/>
    <w:unhideWhenUsed/>
    <w:qFormat/>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sid w:val="00234AC9"/>
    <w:rPr>
      <w:rFonts w:ascii="Times New Roman" w:hAnsi="Times New Roman"/>
      <w:color w:val="0563C1" w:themeColor="hyperlink"/>
      <w:sz w:val="28"/>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rsid w:val="0098228E"/>
    <w:pPr>
      <w:spacing w:after="0" w:line="367" w:lineRule="auto"/>
      <w:ind w:left="0" w:right="0" w:hanging="11"/>
    </w:pPr>
  </w:style>
  <w:style w:type="paragraph" w:styleId="TOC3">
    <w:name w:val="toc 3"/>
    <w:basedOn w:val="Normal"/>
    <w:next w:val="Normal"/>
    <w:uiPriority w:val="39"/>
    <w:unhideWhenUsed/>
    <w:qFormat/>
    <w:rsid w:val="00E27435"/>
    <w:pPr>
      <w:spacing w:after="0" w:line="367" w:lineRule="auto"/>
      <w:ind w:left="561" w:right="0" w:hanging="11"/>
      <w:jc w:val="left"/>
    </w:pPr>
    <w:rPr>
      <w:rFonts w:cstheme="minorHAnsi"/>
      <w:iCs/>
      <w:szCs w:val="20"/>
    </w:rPr>
  </w:style>
  <w:style w:type="paragraph" w:styleId="TOC4">
    <w:name w:val="toc 4"/>
    <w:basedOn w:val="Normal"/>
    <w:next w:val="Normal"/>
    <w:uiPriority w:val="39"/>
    <w:unhideWhenUsed/>
    <w:qFormat/>
    <w:rsid w:val="00876699"/>
    <w:pPr>
      <w:spacing w:after="0"/>
      <w:ind w:left="840"/>
      <w:jc w:val="left"/>
    </w:pPr>
    <w:rPr>
      <w:rFonts w:cstheme="minorHAnsi"/>
      <w:szCs w:val="18"/>
    </w:rPr>
  </w:style>
  <w:style w:type="paragraph" w:styleId="TOC5">
    <w:name w:val="toc 5"/>
    <w:basedOn w:val="Normal"/>
    <w:next w:val="Normal"/>
    <w:uiPriority w:val="39"/>
    <w:unhideWhenUsed/>
    <w:pPr>
      <w:spacing w:after="0"/>
      <w:ind w:left="1120"/>
      <w:jc w:val="left"/>
    </w:pPr>
    <w:rPr>
      <w:rFonts w:asciiTheme="minorHAnsi" w:hAnsiTheme="minorHAnsi" w:cstheme="minorHAnsi"/>
      <w:sz w:val="18"/>
      <w:szCs w:val="18"/>
    </w:rPr>
  </w:style>
  <w:style w:type="paragraph" w:styleId="TOC6">
    <w:name w:val="toc 6"/>
    <w:basedOn w:val="Normal"/>
    <w:next w:val="Normal"/>
    <w:uiPriority w:val="39"/>
    <w:unhideWhenUsed/>
    <w:pPr>
      <w:spacing w:after="0"/>
      <w:ind w:left="1400"/>
      <w:jc w:val="left"/>
    </w:pPr>
    <w:rPr>
      <w:rFonts w:asciiTheme="minorHAnsi" w:hAnsiTheme="minorHAnsi" w:cstheme="minorHAnsi"/>
      <w:sz w:val="18"/>
      <w:szCs w:val="18"/>
    </w:rPr>
  </w:style>
  <w:style w:type="paragraph" w:styleId="TOC7">
    <w:name w:val="toc 7"/>
    <w:basedOn w:val="Normal"/>
    <w:next w:val="Normal"/>
    <w:uiPriority w:val="39"/>
    <w:unhideWhenUsed/>
    <w:qFormat/>
    <w:pPr>
      <w:spacing w:after="0"/>
      <w:ind w:left="1680"/>
      <w:jc w:val="left"/>
    </w:pPr>
    <w:rPr>
      <w:rFonts w:asciiTheme="minorHAnsi" w:hAnsiTheme="minorHAnsi" w:cstheme="minorHAnsi"/>
      <w:sz w:val="18"/>
      <w:szCs w:val="18"/>
    </w:rPr>
  </w:style>
  <w:style w:type="paragraph" w:styleId="TOC8">
    <w:name w:val="toc 8"/>
    <w:basedOn w:val="Normal"/>
    <w:next w:val="Normal"/>
    <w:uiPriority w:val="39"/>
    <w:unhideWhenUsed/>
    <w:qFormat/>
    <w:pPr>
      <w:spacing w:after="0"/>
      <w:ind w:left="1960"/>
      <w:jc w:val="left"/>
    </w:pPr>
    <w:rPr>
      <w:rFonts w:asciiTheme="minorHAnsi" w:hAnsiTheme="minorHAnsi" w:cstheme="minorHAnsi"/>
      <w:sz w:val="18"/>
      <w:szCs w:val="18"/>
    </w:rPr>
  </w:style>
  <w:style w:type="paragraph" w:styleId="TOC9">
    <w:name w:val="toc 9"/>
    <w:basedOn w:val="Normal"/>
    <w:next w:val="Normal"/>
    <w:uiPriority w:val="39"/>
    <w:unhideWhenUsed/>
    <w:pPr>
      <w:spacing w:after="0"/>
      <w:ind w:left="2240"/>
      <w:jc w:val="left"/>
    </w:pPr>
    <w:rPr>
      <w:rFonts w:asciiTheme="minorHAnsi" w:hAnsiTheme="minorHAnsi" w:cstheme="minorHAnsi"/>
      <w:sz w:val="18"/>
      <w:szCs w:val="18"/>
    </w:rPr>
  </w:style>
  <w:style w:type="character" w:customStyle="1" w:styleId="Heading1Char">
    <w:name w:val="Heading 1 Char"/>
    <w:aliases w:val="CHƯƠNG Char"/>
    <w:link w:val="Heading1"/>
    <w:uiPriority w:val="9"/>
    <w:qFormat/>
    <w:rsid w:val="00ED4017"/>
    <w:rPr>
      <w:rFonts w:eastAsia="Times New Roman"/>
      <w:b/>
      <w:sz w:val="28"/>
      <w:szCs w:val="28"/>
    </w:rPr>
  </w:style>
  <w:style w:type="character" w:customStyle="1" w:styleId="Heading2Char">
    <w:name w:val="Heading 2 Char"/>
    <w:link w:val="Heading2"/>
    <w:uiPriority w:val="9"/>
    <w:rsid w:val="00864A5D"/>
    <w:rPr>
      <w:rFonts w:eastAsia="Times New Roman"/>
      <w:b/>
      <w:color w:val="000000"/>
      <w:sz w:val="28"/>
      <w:szCs w:val="22"/>
    </w:rPr>
  </w:style>
  <w:style w:type="table" w:customStyle="1" w:styleId="TableGrid">
    <w:name w:val="TableGrid"/>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sz w:val="28"/>
    </w:rPr>
  </w:style>
  <w:style w:type="character" w:customStyle="1" w:styleId="FooterChar">
    <w:name w:val="Footer Char"/>
    <w:basedOn w:val="DefaultParagraphFont"/>
    <w:link w:val="Footer"/>
    <w:uiPriority w:val="99"/>
    <w:qFormat/>
    <w:rPr>
      <w:rFonts w:cs="Times New Roman"/>
    </w:rPr>
  </w:style>
  <w:style w:type="character" w:customStyle="1" w:styleId="Heading3Char">
    <w:name w:val="Heading 3 Char"/>
    <w:basedOn w:val="DefaultParagraphFont"/>
    <w:link w:val="Heading3"/>
    <w:uiPriority w:val="9"/>
    <w:qFormat/>
    <w:rsid w:val="00C73306"/>
    <w:rPr>
      <w:rFonts w:eastAsiaTheme="majorEastAsia" w:cstheme="majorBidi"/>
      <w:b/>
      <w:sz w:val="28"/>
      <w:szCs w:val="24"/>
    </w:rPr>
  </w:style>
  <w:style w:type="paragraph" w:styleId="ListParagraph">
    <w:name w:val="List Paragraph"/>
    <w:basedOn w:val="Normal"/>
    <w:link w:val="ListParagraphChar"/>
    <w:uiPriority w:val="34"/>
    <w:qFormat/>
    <w:rsid w:val="007E6126"/>
    <w:pPr>
      <w:ind w:left="720"/>
      <w:contextualSpacing/>
    </w:pPr>
  </w:style>
  <w:style w:type="paragraph" w:styleId="NoSpacing">
    <w:name w:val="No Spacing"/>
    <w:uiPriority w:val="1"/>
    <w:qFormat/>
    <w:pPr>
      <w:ind w:left="10" w:right="2" w:hanging="10"/>
      <w:jc w:val="both"/>
    </w:pPr>
    <w:rPr>
      <w:rFonts w:eastAsia="Times New Roman"/>
      <w:color w:val="000000"/>
      <w:sz w:val="28"/>
      <w:szCs w:val="22"/>
    </w:rPr>
  </w:style>
  <w:style w:type="character" w:customStyle="1" w:styleId="Heading4Char">
    <w:name w:val="Heading 4 Char"/>
    <w:basedOn w:val="DefaultParagraphFont"/>
    <w:link w:val="Heading4"/>
    <w:uiPriority w:val="9"/>
    <w:qFormat/>
    <w:rsid w:val="00C73306"/>
    <w:rPr>
      <w:rFonts w:eastAsiaTheme="majorEastAsia" w:cstheme="majorBidi"/>
      <w:iCs/>
      <w:sz w:val="28"/>
      <w:szCs w:val="22"/>
    </w:rPr>
  </w:style>
  <w:style w:type="character" w:customStyle="1" w:styleId="Heading5Char">
    <w:name w:val="Heading 5 Char"/>
    <w:basedOn w:val="DefaultParagraphFont"/>
    <w:link w:val="Heading5"/>
    <w:uiPriority w:val="9"/>
    <w:rPr>
      <w:rFonts w:ascii="Times New Roman" w:eastAsiaTheme="majorEastAsia" w:hAnsi="Times New Roman" w:cstheme="majorBidi"/>
      <w:i/>
      <w:color w:val="1F3864" w:themeColor="accent1" w:themeShade="80"/>
      <w:sz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ListParagraphChar">
    <w:name w:val="List Paragraph Char"/>
    <w:basedOn w:val="DefaultParagraphFont"/>
    <w:link w:val="ListParagraph"/>
    <w:uiPriority w:val="34"/>
    <w:qFormat/>
    <w:rsid w:val="007E6126"/>
    <w:rPr>
      <w:rFonts w:eastAsia="Times New Roman"/>
      <w:color w:val="000000"/>
      <w:sz w:val="28"/>
      <w:szCs w:val="22"/>
    </w:rPr>
  </w:style>
  <w:style w:type="paragraph" w:styleId="Revision">
    <w:name w:val="Revision"/>
    <w:hidden/>
    <w:uiPriority w:val="99"/>
    <w:semiHidden/>
    <w:rsid w:val="00FE2462"/>
    <w:rPr>
      <w:rFonts w:eastAsia="Times New Roman"/>
      <w:color w:val="000000"/>
      <w:sz w:val="28"/>
      <w:szCs w:val="22"/>
    </w:rPr>
  </w:style>
  <w:style w:type="paragraph" w:styleId="TableofFigures">
    <w:name w:val="table of figures"/>
    <w:basedOn w:val="Normal"/>
    <w:next w:val="Normal"/>
    <w:uiPriority w:val="99"/>
    <w:unhideWhenUsed/>
    <w:rsid w:val="000B2D7F"/>
    <w:pPr>
      <w:spacing w:after="0"/>
      <w:ind w:left="0"/>
    </w:pPr>
  </w:style>
  <w:style w:type="numbering" w:customStyle="1" w:styleId="Style1">
    <w:name w:val="Style1"/>
    <w:uiPriority w:val="99"/>
    <w:rsid w:val="00F92D2E"/>
    <w:pPr>
      <w:numPr>
        <w:numId w:val="38"/>
      </w:numPr>
    </w:pPr>
  </w:style>
  <w:style w:type="table" w:styleId="TableGrid0">
    <w:name w:val="Table Grid"/>
    <w:basedOn w:val="TableNormal"/>
    <w:uiPriority w:val="39"/>
    <w:rsid w:val="00862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243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243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6243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6Char">
    <w:name w:val="Heading 6 Char"/>
    <w:basedOn w:val="DefaultParagraphFont"/>
    <w:link w:val="Heading6"/>
    <w:uiPriority w:val="9"/>
    <w:semiHidden/>
    <w:rsid w:val="00472579"/>
    <w:rPr>
      <w:rFonts w:asciiTheme="majorHAnsi" w:eastAsiaTheme="majorEastAsia" w:hAnsiTheme="majorHAnsi" w:cstheme="majorBidi"/>
      <w:color w:val="1F3763" w:themeColor="accent1" w:themeShade="7F"/>
      <w:sz w:val="28"/>
      <w:szCs w:val="22"/>
    </w:rPr>
  </w:style>
  <w:style w:type="character" w:customStyle="1" w:styleId="Heading7Char">
    <w:name w:val="Heading 7 Char"/>
    <w:basedOn w:val="DefaultParagraphFont"/>
    <w:link w:val="Heading7"/>
    <w:uiPriority w:val="9"/>
    <w:semiHidden/>
    <w:rsid w:val="00472579"/>
    <w:rPr>
      <w:rFonts w:asciiTheme="majorHAnsi" w:eastAsiaTheme="majorEastAsia" w:hAnsiTheme="majorHAnsi" w:cstheme="majorBidi"/>
      <w:i/>
      <w:iCs/>
      <w:color w:val="1F3763" w:themeColor="accent1" w:themeShade="7F"/>
      <w:sz w:val="28"/>
      <w:szCs w:val="22"/>
    </w:rPr>
  </w:style>
  <w:style w:type="character" w:customStyle="1" w:styleId="Heading8Char">
    <w:name w:val="Heading 8 Char"/>
    <w:basedOn w:val="DefaultParagraphFont"/>
    <w:link w:val="Heading8"/>
    <w:uiPriority w:val="9"/>
    <w:semiHidden/>
    <w:rsid w:val="004725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2579"/>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F43DC"/>
    <w:rPr>
      <w:color w:val="605E5C"/>
      <w:shd w:val="clear" w:color="auto" w:fill="E1DFDD"/>
    </w:rPr>
  </w:style>
  <w:style w:type="character" w:styleId="FollowedHyperlink">
    <w:name w:val="FollowedHyperlink"/>
    <w:basedOn w:val="DefaultParagraphFont"/>
    <w:uiPriority w:val="99"/>
    <w:semiHidden/>
    <w:unhideWhenUsed/>
    <w:rsid w:val="00B720F9"/>
    <w:rPr>
      <w:color w:val="954F72" w:themeColor="followedHyperlink"/>
      <w:u w:val="single"/>
    </w:rPr>
  </w:style>
  <w:style w:type="table" w:customStyle="1" w:styleId="Style31">
    <w:name w:val="_Style 31"/>
    <w:basedOn w:val="TableNormal"/>
    <w:rsid w:val="009D77F7"/>
    <w:rPr>
      <w:rFonts w:ascii="Calibri" w:eastAsia="Calibri" w:hAnsi="Calibri" w:cs="Calibri"/>
    </w:rPr>
    <w:tblPr>
      <w:tblCellMar>
        <w:top w:w="100" w:type="dxa"/>
        <w:left w:w="100" w:type="dxa"/>
        <w:bottom w:w="100" w:type="dxa"/>
        <w:right w:w="100" w:type="dxa"/>
      </w:tblCellMar>
    </w:tblPr>
  </w:style>
  <w:style w:type="table" w:customStyle="1" w:styleId="Style32">
    <w:name w:val="_Style 32"/>
    <w:basedOn w:val="TableNormal"/>
    <w:rsid w:val="00695B6B"/>
    <w:rPr>
      <w:rFonts w:ascii="Calibri" w:eastAsia="Calibri" w:hAnsi="Calibri" w:cs="Calibri"/>
    </w:rPr>
    <w:tblPr>
      <w:tblCellMar>
        <w:top w:w="15" w:type="dxa"/>
        <w:left w:w="15" w:type="dxa"/>
        <w:bottom w:w="15" w:type="dxa"/>
        <w:right w:w="15" w:type="dxa"/>
      </w:tblCellMar>
    </w:tblPr>
  </w:style>
  <w:style w:type="paragraph" w:styleId="TOCHeading">
    <w:name w:val="TOC Heading"/>
    <w:basedOn w:val="Heading1"/>
    <w:next w:val="Normal"/>
    <w:uiPriority w:val="39"/>
    <w:unhideWhenUsed/>
    <w:qFormat/>
    <w:rsid w:val="00D218EE"/>
    <w:pPr>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qFormat/>
    <w:rsid w:val="00E27435"/>
    <w:pPr>
      <w:spacing w:after="0" w:line="367" w:lineRule="auto"/>
      <w:ind w:left="283" w:right="0" w:hanging="11"/>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68505657">
      <w:bodyDiv w:val="1"/>
      <w:marLeft w:val="0"/>
      <w:marRight w:val="0"/>
      <w:marTop w:val="0"/>
      <w:marBottom w:val="0"/>
      <w:divBdr>
        <w:top w:val="none" w:sz="0" w:space="0" w:color="auto"/>
        <w:left w:val="none" w:sz="0" w:space="0" w:color="auto"/>
        <w:bottom w:val="none" w:sz="0" w:space="0" w:color="auto"/>
        <w:right w:val="none" w:sz="0" w:space="0" w:color="auto"/>
      </w:divBdr>
    </w:div>
    <w:div w:id="281110341">
      <w:bodyDiv w:val="1"/>
      <w:marLeft w:val="0"/>
      <w:marRight w:val="0"/>
      <w:marTop w:val="0"/>
      <w:marBottom w:val="0"/>
      <w:divBdr>
        <w:top w:val="none" w:sz="0" w:space="0" w:color="auto"/>
        <w:left w:val="none" w:sz="0" w:space="0" w:color="auto"/>
        <w:bottom w:val="none" w:sz="0" w:space="0" w:color="auto"/>
        <w:right w:val="none" w:sz="0" w:space="0" w:color="auto"/>
      </w:divBdr>
    </w:div>
    <w:div w:id="317538104">
      <w:bodyDiv w:val="1"/>
      <w:marLeft w:val="0"/>
      <w:marRight w:val="0"/>
      <w:marTop w:val="0"/>
      <w:marBottom w:val="0"/>
      <w:divBdr>
        <w:top w:val="none" w:sz="0" w:space="0" w:color="auto"/>
        <w:left w:val="none" w:sz="0" w:space="0" w:color="auto"/>
        <w:bottom w:val="none" w:sz="0" w:space="0" w:color="auto"/>
        <w:right w:val="none" w:sz="0" w:space="0" w:color="auto"/>
      </w:divBdr>
    </w:div>
    <w:div w:id="339544936">
      <w:bodyDiv w:val="1"/>
      <w:marLeft w:val="0"/>
      <w:marRight w:val="0"/>
      <w:marTop w:val="0"/>
      <w:marBottom w:val="0"/>
      <w:divBdr>
        <w:top w:val="none" w:sz="0" w:space="0" w:color="auto"/>
        <w:left w:val="none" w:sz="0" w:space="0" w:color="auto"/>
        <w:bottom w:val="none" w:sz="0" w:space="0" w:color="auto"/>
        <w:right w:val="none" w:sz="0" w:space="0" w:color="auto"/>
      </w:divBdr>
    </w:div>
    <w:div w:id="345981202">
      <w:bodyDiv w:val="1"/>
      <w:marLeft w:val="0"/>
      <w:marRight w:val="0"/>
      <w:marTop w:val="0"/>
      <w:marBottom w:val="0"/>
      <w:divBdr>
        <w:top w:val="none" w:sz="0" w:space="0" w:color="auto"/>
        <w:left w:val="none" w:sz="0" w:space="0" w:color="auto"/>
        <w:bottom w:val="none" w:sz="0" w:space="0" w:color="auto"/>
        <w:right w:val="none" w:sz="0" w:space="0" w:color="auto"/>
      </w:divBdr>
    </w:div>
    <w:div w:id="378283442">
      <w:bodyDiv w:val="1"/>
      <w:marLeft w:val="0"/>
      <w:marRight w:val="0"/>
      <w:marTop w:val="0"/>
      <w:marBottom w:val="0"/>
      <w:divBdr>
        <w:top w:val="none" w:sz="0" w:space="0" w:color="auto"/>
        <w:left w:val="none" w:sz="0" w:space="0" w:color="auto"/>
        <w:bottom w:val="none" w:sz="0" w:space="0" w:color="auto"/>
        <w:right w:val="none" w:sz="0" w:space="0" w:color="auto"/>
      </w:divBdr>
    </w:div>
    <w:div w:id="398213943">
      <w:bodyDiv w:val="1"/>
      <w:marLeft w:val="0"/>
      <w:marRight w:val="0"/>
      <w:marTop w:val="0"/>
      <w:marBottom w:val="0"/>
      <w:divBdr>
        <w:top w:val="none" w:sz="0" w:space="0" w:color="auto"/>
        <w:left w:val="none" w:sz="0" w:space="0" w:color="auto"/>
        <w:bottom w:val="none" w:sz="0" w:space="0" w:color="auto"/>
        <w:right w:val="none" w:sz="0" w:space="0" w:color="auto"/>
      </w:divBdr>
    </w:div>
    <w:div w:id="429863340">
      <w:bodyDiv w:val="1"/>
      <w:marLeft w:val="0"/>
      <w:marRight w:val="0"/>
      <w:marTop w:val="0"/>
      <w:marBottom w:val="0"/>
      <w:divBdr>
        <w:top w:val="none" w:sz="0" w:space="0" w:color="auto"/>
        <w:left w:val="none" w:sz="0" w:space="0" w:color="auto"/>
        <w:bottom w:val="none" w:sz="0" w:space="0" w:color="auto"/>
        <w:right w:val="none" w:sz="0" w:space="0" w:color="auto"/>
      </w:divBdr>
    </w:div>
    <w:div w:id="430589968">
      <w:bodyDiv w:val="1"/>
      <w:marLeft w:val="0"/>
      <w:marRight w:val="0"/>
      <w:marTop w:val="0"/>
      <w:marBottom w:val="0"/>
      <w:divBdr>
        <w:top w:val="none" w:sz="0" w:space="0" w:color="auto"/>
        <w:left w:val="none" w:sz="0" w:space="0" w:color="auto"/>
        <w:bottom w:val="none" w:sz="0" w:space="0" w:color="auto"/>
        <w:right w:val="none" w:sz="0" w:space="0" w:color="auto"/>
      </w:divBdr>
    </w:div>
    <w:div w:id="476143552">
      <w:bodyDiv w:val="1"/>
      <w:marLeft w:val="0"/>
      <w:marRight w:val="0"/>
      <w:marTop w:val="0"/>
      <w:marBottom w:val="0"/>
      <w:divBdr>
        <w:top w:val="none" w:sz="0" w:space="0" w:color="auto"/>
        <w:left w:val="none" w:sz="0" w:space="0" w:color="auto"/>
        <w:bottom w:val="none" w:sz="0" w:space="0" w:color="auto"/>
        <w:right w:val="none" w:sz="0" w:space="0" w:color="auto"/>
      </w:divBdr>
    </w:div>
    <w:div w:id="504588227">
      <w:bodyDiv w:val="1"/>
      <w:marLeft w:val="0"/>
      <w:marRight w:val="0"/>
      <w:marTop w:val="0"/>
      <w:marBottom w:val="0"/>
      <w:divBdr>
        <w:top w:val="none" w:sz="0" w:space="0" w:color="auto"/>
        <w:left w:val="none" w:sz="0" w:space="0" w:color="auto"/>
        <w:bottom w:val="none" w:sz="0" w:space="0" w:color="auto"/>
        <w:right w:val="none" w:sz="0" w:space="0" w:color="auto"/>
      </w:divBdr>
    </w:div>
    <w:div w:id="543375160">
      <w:bodyDiv w:val="1"/>
      <w:marLeft w:val="0"/>
      <w:marRight w:val="0"/>
      <w:marTop w:val="0"/>
      <w:marBottom w:val="0"/>
      <w:divBdr>
        <w:top w:val="none" w:sz="0" w:space="0" w:color="auto"/>
        <w:left w:val="none" w:sz="0" w:space="0" w:color="auto"/>
        <w:bottom w:val="none" w:sz="0" w:space="0" w:color="auto"/>
        <w:right w:val="none" w:sz="0" w:space="0" w:color="auto"/>
      </w:divBdr>
    </w:div>
    <w:div w:id="691806557">
      <w:bodyDiv w:val="1"/>
      <w:marLeft w:val="0"/>
      <w:marRight w:val="0"/>
      <w:marTop w:val="0"/>
      <w:marBottom w:val="0"/>
      <w:divBdr>
        <w:top w:val="none" w:sz="0" w:space="0" w:color="auto"/>
        <w:left w:val="none" w:sz="0" w:space="0" w:color="auto"/>
        <w:bottom w:val="none" w:sz="0" w:space="0" w:color="auto"/>
        <w:right w:val="none" w:sz="0" w:space="0" w:color="auto"/>
      </w:divBdr>
    </w:div>
    <w:div w:id="723868811">
      <w:bodyDiv w:val="1"/>
      <w:marLeft w:val="0"/>
      <w:marRight w:val="0"/>
      <w:marTop w:val="0"/>
      <w:marBottom w:val="0"/>
      <w:divBdr>
        <w:top w:val="none" w:sz="0" w:space="0" w:color="auto"/>
        <w:left w:val="none" w:sz="0" w:space="0" w:color="auto"/>
        <w:bottom w:val="none" w:sz="0" w:space="0" w:color="auto"/>
        <w:right w:val="none" w:sz="0" w:space="0" w:color="auto"/>
      </w:divBdr>
    </w:div>
    <w:div w:id="767509628">
      <w:bodyDiv w:val="1"/>
      <w:marLeft w:val="0"/>
      <w:marRight w:val="0"/>
      <w:marTop w:val="0"/>
      <w:marBottom w:val="0"/>
      <w:divBdr>
        <w:top w:val="none" w:sz="0" w:space="0" w:color="auto"/>
        <w:left w:val="none" w:sz="0" w:space="0" w:color="auto"/>
        <w:bottom w:val="none" w:sz="0" w:space="0" w:color="auto"/>
        <w:right w:val="none" w:sz="0" w:space="0" w:color="auto"/>
      </w:divBdr>
    </w:div>
    <w:div w:id="868183996">
      <w:bodyDiv w:val="1"/>
      <w:marLeft w:val="0"/>
      <w:marRight w:val="0"/>
      <w:marTop w:val="0"/>
      <w:marBottom w:val="0"/>
      <w:divBdr>
        <w:top w:val="none" w:sz="0" w:space="0" w:color="auto"/>
        <w:left w:val="none" w:sz="0" w:space="0" w:color="auto"/>
        <w:bottom w:val="none" w:sz="0" w:space="0" w:color="auto"/>
        <w:right w:val="none" w:sz="0" w:space="0" w:color="auto"/>
      </w:divBdr>
    </w:div>
    <w:div w:id="944312205">
      <w:bodyDiv w:val="1"/>
      <w:marLeft w:val="0"/>
      <w:marRight w:val="0"/>
      <w:marTop w:val="0"/>
      <w:marBottom w:val="0"/>
      <w:divBdr>
        <w:top w:val="none" w:sz="0" w:space="0" w:color="auto"/>
        <w:left w:val="none" w:sz="0" w:space="0" w:color="auto"/>
        <w:bottom w:val="none" w:sz="0" w:space="0" w:color="auto"/>
        <w:right w:val="none" w:sz="0" w:space="0" w:color="auto"/>
      </w:divBdr>
    </w:div>
    <w:div w:id="957176544">
      <w:bodyDiv w:val="1"/>
      <w:marLeft w:val="0"/>
      <w:marRight w:val="0"/>
      <w:marTop w:val="0"/>
      <w:marBottom w:val="0"/>
      <w:divBdr>
        <w:top w:val="none" w:sz="0" w:space="0" w:color="auto"/>
        <w:left w:val="none" w:sz="0" w:space="0" w:color="auto"/>
        <w:bottom w:val="none" w:sz="0" w:space="0" w:color="auto"/>
        <w:right w:val="none" w:sz="0" w:space="0" w:color="auto"/>
      </w:divBdr>
    </w:div>
    <w:div w:id="960377180">
      <w:bodyDiv w:val="1"/>
      <w:marLeft w:val="0"/>
      <w:marRight w:val="0"/>
      <w:marTop w:val="0"/>
      <w:marBottom w:val="0"/>
      <w:divBdr>
        <w:top w:val="none" w:sz="0" w:space="0" w:color="auto"/>
        <w:left w:val="none" w:sz="0" w:space="0" w:color="auto"/>
        <w:bottom w:val="none" w:sz="0" w:space="0" w:color="auto"/>
        <w:right w:val="none" w:sz="0" w:space="0" w:color="auto"/>
      </w:divBdr>
    </w:div>
    <w:div w:id="1054474698">
      <w:bodyDiv w:val="1"/>
      <w:marLeft w:val="0"/>
      <w:marRight w:val="0"/>
      <w:marTop w:val="0"/>
      <w:marBottom w:val="0"/>
      <w:divBdr>
        <w:top w:val="none" w:sz="0" w:space="0" w:color="auto"/>
        <w:left w:val="none" w:sz="0" w:space="0" w:color="auto"/>
        <w:bottom w:val="none" w:sz="0" w:space="0" w:color="auto"/>
        <w:right w:val="none" w:sz="0" w:space="0" w:color="auto"/>
      </w:divBdr>
    </w:div>
    <w:div w:id="1090812537">
      <w:bodyDiv w:val="1"/>
      <w:marLeft w:val="0"/>
      <w:marRight w:val="0"/>
      <w:marTop w:val="0"/>
      <w:marBottom w:val="0"/>
      <w:divBdr>
        <w:top w:val="none" w:sz="0" w:space="0" w:color="auto"/>
        <w:left w:val="none" w:sz="0" w:space="0" w:color="auto"/>
        <w:bottom w:val="none" w:sz="0" w:space="0" w:color="auto"/>
        <w:right w:val="none" w:sz="0" w:space="0" w:color="auto"/>
      </w:divBdr>
    </w:div>
    <w:div w:id="1097676304">
      <w:bodyDiv w:val="1"/>
      <w:marLeft w:val="0"/>
      <w:marRight w:val="0"/>
      <w:marTop w:val="0"/>
      <w:marBottom w:val="0"/>
      <w:divBdr>
        <w:top w:val="none" w:sz="0" w:space="0" w:color="auto"/>
        <w:left w:val="none" w:sz="0" w:space="0" w:color="auto"/>
        <w:bottom w:val="none" w:sz="0" w:space="0" w:color="auto"/>
        <w:right w:val="none" w:sz="0" w:space="0" w:color="auto"/>
      </w:divBdr>
    </w:div>
    <w:div w:id="1127088883">
      <w:bodyDiv w:val="1"/>
      <w:marLeft w:val="0"/>
      <w:marRight w:val="0"/>
      <w:marTop w:val="0"/>
      <w:marBottom w:val="0"/>
      <w:divBdr>
        <w:top w:val="none" w:sz="0" w:space="0" w:color="auto"/>
        <w:left w:val="none" w:sz="0" w:space="0" w:color="auto"/>
        <w:bottom w:val="none" w:sz="0" w:space="0" w:color="auto"/>
        <w:right w:val="none" w:sz="0" w:space="0" w:color="auto"/>
      </w:divBdr>
    </w:div>
    <w:div w:id="1241134750">
      <w:bodyDiv w:val="1"/>
      <w:marLeft w:val="0"/>
      <w:marRight w:val="0"/>
      <w:marTop w:val="0"/>
      <w:marBottom w:val="0"/>
      <w:divBdr>
        <w:top w:val="none" w:sz="0" w:space="0" w:color="auto"/>
        <w:left w:val="none" w:sz="0" w:space="0" w:color="auto"/>
        <w:bottom w:val="none" w:sz="0" w:space="0" w:color="auto"/>
        <w:right w:val="none" w:sz="0" w:space="0" w:color="auto"/>
      </w:divBdr>
    </w:div>
    <w:div w:id="1248686980">
      <w:bodyDiv w:val="1"/>
      <w:marLeft w:val="0"/>
      <w:marRight w:val="0"/>
      <w:marTop w:val="0"/>
      <w:marBottom w:val="0"/>
      <w:divBdr>
        <w:top w:val="none" w:sz="0" w:space="0" w:color="auto"/>
        <w:left w:val="none" w:sz="0" w:space="0" w:color="auto"/>
        <w:bottom w:val="none" w:sz="0" w:space="0" w:color="auto"/>
        <w:right w:val="none" w:sz="0" w:space="0" w:color="auto"/>
      </w:divBdr>
    </w:div>
    <w:div w:id="1291328453">
      <w:bodyDiv w:val="1"/>
      <w:marLeft w:val="0"/>
      <w:marRight w:val="0"/>
      <w:marTop w:val="0"/>
      <w:marBottom w:val="0"/>
      <w:divBdr>
        <w:top w:val="none" w:sz="0" w:space="0" w:color="auto"/>
        <w:left w:val="none" w:sz="0" w:space="0" w:color="auto"/>
        <w:bottom w:val="none" w:sz="0" w:space="0" w:color="auto"/>
        <w:right w:val="none" w:sz="0" w:space="0" w:color="auto"/>
      </w:divBdr>
    </w:div>
    <w:div w:id="1304389266">
      <w:bodyDiv w:val="1"/>
      <w:marLeft w:val="0"/>
      <w:marRight w:val="0"/>
      <w:marTop w:val="0"/>
      <w:marBottom w:val="0"/>
      <w:divBdr>
        <w:top w:val="none" w:sz="0" w:space="0" w:color="auto"/>
        <w:left w:val="none" w:sz="0" w:space="0" w:color="auto"/>
        <w:bottom w:val="none" w:sz="0" w:space="0" w:color="auto"/>
        <w:right w:val="none" w:sz="0" w:space="0" w:color="auto"/>
      </w:divBdr>
    </w:div>
    <w:div w:id="1372653796">
      <w:bodyDiv w:val="1"/>
      <w:marLeft w:val="0"/>
      <w:marRight w:val="0"/>
      <w:marTop w:val="0"/>
      <w:marBottom w:val="0"/>
      <w:divBdr>
        <w:top w:val="none" w:sz="0" w:space="0" w:color="auto"/>
        <w:left w:val="none" w:sz="0" w:space="0" w:color="auto"/>
        <w:bottom w:val="none" w:sz="0" w:space="0" w:color="auto"/>
        <w:right w:val="none" w:sz="0" w:space="0" w:color="auto"/>
      </w:divBdr>
    </w:div>
    <w:div w:id="1376004010">
      <w:bodyDiv w:val="1"/>
      <w:marLeft w:val="0"/>
      <w:marRight w:val="0"/>
      <w:marTop w:val="0"/>
      <w:marBottom w:val="0"/>
      <w:divBdr>
        <w:top w:val="none" w:sz="0" w:space="0" w:color="auto"/>
        <w:left w:val="none" w:sz="0" w:space="0" w:color="auto"/>
        <w:bottom w:val="none" w:sz="0" w:space="0" w:color="auto"/>
        <w:right w:val="none" w:sz="0" w:space="0" w:color="auto"/>
      </w:divBdr>
      <w:divsChild>
        <w:div w:id="401954010">
          <w:marLeft w:val="0"/>
          <w:marRight w:val="0"/>
          <w:marTop w:val="0"/>
          <w:marBottom w:val="0"/>
          <w:divBdr>
            <w:top w:val="none" w:sz="0" w:space="0" w:color="auto"/>
            <w:left w:val="none" w:sz="0" w:space="0" w:color="auto"/>
            <w:bottom w:val="none" w:sz="0" w:space="0" w:color="auto"/>
            <w:right w:val="none" w:sz="0" w:space="0" w:color="auto"/>
          </w:divBdr>
          <w:divsChild>
            <w:div w:id="231355584">
              <w:marLeft w:val="0"/>
              <w:marRight w:val="0"/>
              <w:marTop w:val="0"/>
              <w:marBottom w:val="0"/>
              <w:divBdr>
                <w:top w:val="none" w:sz="0" w:space="0" w:color="auto"/>
                <w:left w:val="none" w:sz="0" w:space="0" w:color="auto"/>
                <w:bottom w:val="none" w:sz="0" w:space="0" w:color="auto"/>
                <w:right w:val="none" w:sz="0" w:space="0" w:color="auto"/>
              </w:divBdr>
            </w:div>
            <w:div w:id="1350251691">
              <w:marLeft w:val="0"/>
              <w:marRight w:val="0"/>
              <w:marTop w:val="0"/>
              <w:marBottom w:val="0"/>
              <w:divBdr>
                <w:top w:val="none" w:sz="0" w:space="0" w:color="auto"/>
                <w:left w:val="none" w:sz="0" w:space="0" w:color="auto"/>
                <w:bottom w:val="none" w:sz="0" w:space="0" w:color="auto"/>
                <w:right w:val="none" w:sz="0" w:space="0" w:color="auto"/>
              </w:divBdr>
            </w:div>
            <w:div w:id="394353907">
              <w:marLeft w:val="0"/>
              <w:marRight w:val="0"/>
              <w:marTop w:val="0"/>
              <w:marBottom w:val="0"/>
              <w:divBdr>
                <w:top w:val="none" w:sz="0" w:space="0" w:color="auto"/>
                <w:left w:val="none" w:sz="0" w:space="0" w:color="auto"/>
                <w:bottom w:val="none" w:sz="0" w:space="0" w:color="auto"/>
                <w:right w:val="none" w:sz="0" w:space="0" w:color="auto"/>
              </w:divBdr>
            </w:div>
            <w:div w:id="1775974673">
              <w:marLeft w:val="0"/>
              <w:marRight w:val="0"/>
              <w:marTop w:val="0"/>
              <w:marBottom w:val="0"/>
              <w:divBdr>
                <w:top w:val="none" w:sz="0" w:space="0" w:color="auto"/>
                <w:left w:val="none" w:sz="0" w:space="0" w:color="auto"/>
                <w:bottom w:val="none" w:sz="0" w:space="0" w:color="auto"/>
                <w:right w:val="none" w:sz="0" w:space="0" w:color="auto"/>
              </w:divBdr>
            </w:div>
            <w:div w:id="1734966998">
              <w:marLeft w:val="0"/>
              <w:marRight w:val="0"/>
              <w:marTop w:val="0"/>
              <w:marBottom w:val="0"/>
              <w:divBdr>
                <w:top w:val="none" w:sz="0" w:space="0" w:color="auto"/>
                <w:left w:val="none" w:sz="0" w:space="0" w:color="auto"/>
                <w:bottom w:val="none" w:sz="0" w:space="0" w:color="auto"/>
                <w:right w:val="none" w:sz="0" w:space="0" w:color="auto"/>
              </w:divBdr>
            </w:div>
            <w:div w:id="251398021">
              <w:marLeft w:val="0"/>
              <w:marRight w:val="0"/>
              <w:marTop w:val="0"/>
              <w:marBottom w:val="0"/>
              <w:divBdr>
                <w:top w:val="none" w:sz="0" w:space="0" w:color="auto"/>
                <w:left w:val="none" w:sz="0" w:space="0" w:color="auto"/>
                <w:bottom w:val="none" w:sz="0" w:space="0" w:color="auto"/>
                <w:right w:val="none" w:sz="0" w:space="0" w:color="auto"/>
              </w:divBdr>
            </w:div>
            <w:div w:id="2089427073">
              <w:marLeft w:val="0"/>
              <w:marRight w:val="0"/>
              <w:marTop w:val="0"/>
              <w:marBottom w:val="0"/>
              <w:divBdr>
                <w:top w:val="none" w:sz="0" w:space="0" w:color="auto"/>
                <w:left w:val="none" w:sz="0" w:space="0" w:color="auto"/>
                <w:bottom w:val="none" w:sz="0" w:space="0" w:color="auto"/>
                <w:right w:val="none" w:sz="0" w:space="0" w:color="auto"/>
              </w:divBdr>
            </w:div>
            <w:div w:id="2041514922">
              <w:marLeft w:val="0"/>
              <w:marRight w:val="0"/>
              <w:marTop w:val="0"/>
              <w:marBottom w:val="0"/>
              <w:divBdr>
                <w:top w:val="none" w:sz="0" w:space="0" w:color="auto"/>
                <w:left w:val="none" w:sz="0" w:space="0" w:color="auto"/>
                <w:bottom w:val="none" w:sz="0" w:space="0" w:color="auto"/>
                <w:right w:val="none" w:sz="0" w:space="0" w:color="auto"/>
              </w:divBdr>
            </w:div>
            <w:div w:id="30541859">
              <w:marLeft w:val="0"/>
              <w:marRight w:val="0"/>
              <w:marTop w:val="0"/>
              <w:marBottom w:val="0"/>
              <w:divBdr>
                <w:top w:val="none" w:sz="0" w:space="0" w:color="auto"/>
                <w:left w:val="none" w:sz="0" w:space="0" w:color="auto"/>
                <w:bottom w:val="none" w:sz="0" w:space="0" w:color="auto"/>
                <w:right w:val="none" w:sz="0" w:space="0" w:color="auto"/>
              </w:divBdr>
            </w:div>
            <w:div w:id="9428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68942">
      <w:bodyDiv w:val="1"/>
      <w:marLeft w:val="0"/>
      <w:marRight w:val="0"/>
      <w:marTop w:val="0"/>
      <w:marBottom w:val="0"/>
      <w:divBdr>
        <w:top w:val="none" w:sz="0" w:space="0" w:color="auto"/>
        <w:left w:val="none" w:sz="0" w:space="0" w:color="auto"/>
        <w:bottom w:val="none" w:sz="0" w:space="0" w:color="auto"/>
        <w:right w:val="none" w:sz="0" w:space="0" w:color="auto"/>
      </w:divBdr>
    </w:div>
    <w:div w:id="1412847133">
      <w:bodyDiv w:val="1"/>
      <w:marLeft w:val="0"/>
      <w:marRight w:val="0"/>
      <w:marTop w:val="0"/>
      <w:marBottom w:val="0"/>
      <w:divBdr>
        <w:top w:val="none" w:sz="0" w:space="0" w:color="auto"/>
        <w:left w:val="none" w:sz="0" w:space="0" w:color="auto"/>
        <w:bottom w:val="none" w:sz="0" w:space="0" w:color="auto"/>
        <w:right w:val="none" w:sz="0" w:space="0" w:color="auto"/>
      </w:divBdr>
    </w:div>
    <w:div w:id="1449930654">
      <w:bodyDiv w:val="1"/>
      <w:marLeft w:val="0"/>
      <w:marRight w:val="0"/>
      <w:marTop w:val="0"/>
      <w:marBottom w:val="0"/>
      <w:divBdr>
        <w:top w:val="none" w:sz="0" w:space="0" w:color="auto"/>
        <w:left w:val="none" w:sz="0" w:space="0" w:color="auto"/>
        <w:bottom w:val="none" w:sz="0" w:space="0" w:color="auto"/>
        <w:right w:val="none" w:sz="0" w:space="0" w:color="auto"/>
      </w:divBdr>
    </w:div>
    <w:div w:id="1520317240">
      <w:bodyDiv w:val="1"/>
      <w:marLeft w:val="0"/>
      <w:marRight w:val="0"/>
      <w:marTop w:val="0"/>
      <w:marBottom w:val="0"/>
      <w:divBdr>
        <w:top w:val="none" w:sz="0" w:space="0" w:color="auto"/>
        <w:left w:val="none" w:sz="0" w:space="0" w:color="auto"/>
        <w:bottom w:val="none" w:sz="0" w:space="0" w:color="auto"/>
        <w:right w:val="none" w:sz="0" w:space="0" w:color="auto"/>
      </w:divBdr>
    </w:div>
    <w:div w:id="1522819492">
      <w:bodyDiv w:val="1"/>
      <w:marLeft w:val="0"/>
      <w:marRight w:val="0"/>
      <w:marTop w:val="0"/>
      <w:marBottom w:val="0"/>
      <w:divBdr>
        <w:top w:val="none" w:sz="0" w:space="0" w:color="auto"/>
        <w:left w:val="none" w:sz="0" w:space="0" w:color="auto"/>
        <w:bottom w:val="none" w:sz="0" w:space="0" w:color="auto"/>
        <w:right w:val="none" w:sz="0" w:space="0" w:color="auto"/>
      </w:divBdr>
    </w:div>
    <w:div w:id="1523131535">
      <w:bodyDiv w:val="1"/>
      <w:marLeft w:val="0"/>
      <w:marRight w:val="0"/>
      <w:marTop w:val="0"/>
      <w:marBottom w:val="0"/>
      <w:divBdr>
        <w:top w:val="none" w:sz="0" w:space="0" w:color="auto"/>
        <w:left w:val="none" w:sz="0" w:space="0" w:color="auto"/>
        <w:bottom w:val="none" w:sz="0" w:space="0" w:color="auto"/>
        <w:right w:val="none" w:sz="0" w:space="0" w:color="auto"/>
      </w:divBdr>
    </w:div>
    <w:div w:id="1574853903">
      <w:bodyDiv w:val="1"/>
      <w:marLeft w:val="0"/>
      <w:marRight w:val="0"/>
      <w:marTop w:val="0"/>
      <w:marBottom w:val="0"/>
      <w:divBdr>
        <w:top w:val="none" w:sz="0" w:space="0" w:color="auto"/>
        <w:left w:val="none" w:sz="0" w:space="0" w:color="auto"/>
        <w:bottom w:val="none" w:sz="0" w:space="0" w:color="auto"/>
        <w:right w:val="none" w:sz="0" w:space="0" w:color="auto"/>
      </w:divBdr>
    </w:div>
    <w:div w:id="1592734061">
      <w:bodyDiv w:val="1"/>
      <w:marLeft w:val="0"/>
      <w:marRight w:val="0"/>
      <w:marTop w:val="0"/>
      <w:marBottom w:val="0"/>
      <w:divBdr>
        <w:top w:val="none" w:sz="0" w:space="0" w:color="auto"/>
        <w:left w:val="none" w:sz="0" w:space="0" w:color="auto"/>
        <w:bottom w:val="none" w:sz="0" w:space="0" w:color="auto"/>
        <w:right w:val="none" w:sz="0" w:space="0" w:color="auto"/>
      </w:divBdr>
    </w:div>
    <w:div w:id="1597638768">
      <w:bodyDiv w:val="1"/>
      <w:marLeft w:val="0"/>
      <w:marRight w:val="0"/>
      <w:marTop w:val="0"/>
      <w:marBottom w:val="0"/>
      <w:divBdr>
        <w:top w:val="none" w:sz="0" w:space="0" w:color="auto"/>
        <w:left w:val="none" w:sz="0" w:space="0" w:color="auto"/>
        <w:bottom w:val="none" w:sz="0" w:space="0" w:color="auto"/>
        <w:right w:val="none" w:sz="0" w:space="0" w:color="auto"/>
      </w:divBdr>
    </w:div>
    <w:div w:id="1681925835">
      <w:bodyDiv w:val="1"/>
      <w:marLeft w:val="0"/>
      <w:marRight w:val="0"/>
      <w:marTop w:val="0"/>
      <w:marBottom w:val="0"/>
      <w:divBdr>
        <w:top w:val="none" w:sz="0" w:space="0" w:color="auto"/>
        <w:left w:val="none" w:sz="0" w:space="0" w:color="auto"/>
        <w:bottom w:val="none" w:sz="0" w:space="0" w:color="auto"/>
        <w:right w:val="none" w:sz="0" w:space="0" w:color="auto"/>
      </w:divBdr>
    </w:div>
    <w:div w:id="1689214241">
      <w:bodyDiv w:val="1"/>
      <w:marLeft w:val="0"/>
      <w:marRight w:val="0"/>
      <w:marTop w:val="0"/>
      <w:marBottom w:val="0"/>
      <w:divBdr>
        <w:top w:val="none" w:sz="0" w:space="0" w:color="auto"/>
        <w:left w:val="none" w:sz="0" w:space="0" w:color="auto"/>
        <w:bottom w:val="none" w:sz="0" w:space="0" w:color="auto"/>
        <w:right w:val="none" w:sz="0" w:space="0" w:color="auto"/>
      </w:divBdr>
    </w:div>
    <w:div w:id="1691029584">
      <w:bodyDiv w:val="1"/>
      <w:marLeft w:val="0"/>
      <w:marRight w:val="0"/>
      <w:marTop w:val="0"/>
      <w:marBottom w:val="0"/>
      <w:divBdr>
        <w:top w:val="none" w:sz="0" w:space="0" w:color="auto"/>
        <w:left w:val="none" w:sz="0" w:space="0" w:color="auto"/>
        <w:bottom w:val="none" w:sz="0" w:space="0" w:color="auto"/>
        <w:right w:val="none" w:sz="0" w:space="0" w:color="auto"/>
      </w:divBdr>
    </w:div>
    <w:div w:id="1706977836">
      <w:bodyDiv w:val="1"/>
      <w:marLeft w:val="0"/>
      <w:marRight w:val="0"/>
      <w:marTop w:val="0"/>
      <w:marBottom w:val="0"/>
      <w:divBdr>
        <w:top w:val="none" w:sz="0" w:space="0" w:color="auto"/>
        <w:left w:val="none" w:sz="0" w:space="0" w:color="auto"/>
        <w:bottom w:val="none" w:sz="0" w:space="0" w:color="auto"/>
        <w:right w:val="none" w:sz="0" w:space="0" w:color="auto"/>
      </w:divBdr>
    </w:div>
    <w:div w:id="1720133827">
      <w:bodyDiv w:val="1"/>
      <w:marLeft w:val="0"/>
      <w:marRight w:val="0"/>
      <w:marTop w:val="0"/>
      <w:marBottom w:val="0"/>
      <w:divBdr>
        <w:top w:val="none" w:sz="0" w:space="0" w:color="auto"/>
        <w:left w:val="none" w:sz="0" w:space="0" w:color="auto"/>
        <w:bottom w:val="none" w:sz="0" w:space="0" w:color="auto"/>
        <w:right w:val="none" w:sz="0" w:space="0" w:color="auto"/>
      </w:divBdr>
    </w:div>
    <w:div w:id="1738045292">
      <w:bodyDiv w:val="1"/>
      <w:marLeft w:val="0"/>
      <w:marRight w:val="0"/>
      <w:marTop w:val="0"/>
      <w:marBottom w:val="0"/>
      <w:divBdr>
        <w:top w:val="none" w:sz="0" w:space="0" w:color="auto"/>
        <w:left w:val="none" w:sz="0" w:space="0" w:color="auto"/>
        <w:bottom w:val="none" w:sz="0" w:space="0" w:color="auto"/>
        <w:right w:val="none" w:sz="0" w:space="0" w:color="auto"/>
      </w:divBdr>
    </w:div>
    <w:div w:id="1745687977">
      <w:bodyDiv w:val="1"/>
      <w:marLeft w:val="0"/>
      <w:marRight w:val="0"/>
      <w:marTop w:val="0"/>
      <w:marBottom w:val="0"/>
      <w:divBdr>
        <w:top w:val="none" w:sz="0" w:space="0" w:color="auto"/>
        <w:left w:val="none" w:sz="0" w:space="0" w:color="auto"/>
        <w:bottom w:val="none" w:sz="0" w:space="0" w:color="auto"/>
        <w:right w:val="none" w:sz="0" w:space="0" w:color="auto"/>
      </w:divBdr>
    </w:div>
    <w:div w:id="1746417981">
      <w:bodyDiv w:val="1"/>
      <w:marLeft w:val="0"/>
      <w:marRight w:val="0"/>
      <w:marTop w:val="0"/>
      <w:marBottom w:val="0"/>
      <w:divBdr>
        <w:top w:val="none" w:sz="0" w:space="0" w:color="auto"/>
        <w:left w:val="none" w:sz="0" w:space="0" w:color="auto"/>
        <w:bottom w:val="none" w:sz="0" w:space="0" w:color="auto"/>
        <w:right w:val="none" w:sz="0" w:space="0" w:color="auto"/>
      </w:divBdr>
    </w:div>
    <w:div w:id="1920871817">
      <w:bodyDiv w:val="1"/>
      <w:marLeft w:val="0"/>
      <w:marRight w:val="0"/>
      <w:marTop w:val="0"/>
      <w:marBottom w:val="0"/>
      <w:divBdr>
        <w:top w:val="none" w:sz="0" w:space="0" w:color="auto"/>
        <w:left w:val="none" w:sz="0" w:space="0" w:color="auto"/>
        <w:bottom w:val="none" w:sz="0" w:space="0" w:color="auto"/>
        <w:right w:val="none" w:sz="0" w:space="0" w:color="auto"/>
      </w:divBdr>
    </w:div>
    <w:div w:id="1949776739">
      <w:bodyDiv w:val="1"/>
      <w:marLeft w:val="0"/>
      <w:marRight w:val="0"/>
      <w:marTop w:val="0"/>
      <w:marBottom w:val="0"/>
      <w:divBdr>
        <w:top w:val="none" w:sz="0" w:space="0" w:color="auto"/>
        <w:left w:val="none" w:sz="0" w:space="0" w:color="auto"/>
        <w:bottom w:val="none" w:sz="0" w:space="0" w:color="auto"/>
        <w:right w:val="none" w:sz="0" w:space="0" w:color="auto"/>
      </w:divBdr>
      <w:divsChild>
        <w:div w:id="2126652134">
          <w:marLeft w:val="0"/>
          <w:marRight w:val="0"/>
          <w:marTop w:val="0"/>
          <w:marBottom w:val="0"/>
          <w:divBdr>
            <w:top w:val="none" w:sz="0" w:space="0" w:color="auto"/>
            <w:left w:val="none" w:sz="0" w:space="0" w:color="auto"/>
            <w:bottom w:val="none" w:sz="0" w:space="0" w:color="auto"/>
            <w:right w:val="none" w:sz="0" w:space="0" w:color="auto"/>
          </w:divBdr>
          <w:divsChild>
            <w:div w:id="242449469">
              <w:marLeft w:val="0"/>
              <w:marRight w:val="0"/>
              <w:marTop w:val="0"/>
              <w:marBottom w:val="0"/>
              <w:divBdr>
                <w:top w:val="none" w:sz="0" w:space="0" w:color="auto"/>
                <w:left w:val="none" w:sz="0" w:space="0" w:color="auto"/>
                <w:bottom w:val="none" w:sz="0" w:space="0" w:color="auto"/>
                <w:right w:val="none" w:sz="0" w:space="0" w:color="auto"/>
              </w:divBdr>
            </w:div>
            <w:div w:id="1515605321">
              <w:marLeft w:val="0"/>
              <w:marRight w:val="0"/>
              <w:marTop w:val="0"/>
              <w:marBottom w:val="0"/>
              <w:divBdr>
                <w:top w:val="none" w:sz="0" w:space="0" w:color="auto"/>
                <w:left w:val="none" w:sz="0" w:space="0" w:color="auto"/>
                <w:bottom w:val="none" w:sz="0" w:space="0" w:color="auto"/>
                <w:right w:val="none" w:sz="0" w:space="0" w:color="auto"/>
              </w:divBdr>
            </w:div>
            <w:div w:id="240718915">
              <w:marLeft w:val="0"/>
              <w:marRight w:val="0"/>
              <w:marTop w:val="0"/>
              <w:marBottom w:val="0"/>
              <w:divBdr>
                <w:top w:val="none" w:sz="0" w:space="0" w:color="auto"/>
                <w:left w:val="none" w:sz="0" w:space="0" w:color="auto"/>
                <w:bottom w:val="none" w:sz="0" w:space="0" w:color="auto"/>
                <w:right w:val="none" w:sz="0" w:space="0" w:color="auto"/>
              </w:divBdr>
            </w:div>
            <w:div w:id="1763065026">
              <w:marLeft w:val="0"/>
              <w:marRight w:val="0"/>
              <w:marTop w:val="0"/>
              <w:marBottom w:val="0"/>
              <w:divBdr>
                <w:top w:val="none" w:sz="0" w:space="0" w:color="auto"/>
                <w:left w:val="none" w:sz="0" w:space="0" w:color="auto"/>
                <w:bottom w:val="none" w:sz="0" w:space="0" w:color="auto"/>
                <w:right w:val="none" w:sz="0" w:space="0" w:color="auto"/>
              </w:divBdr>
            </w:div>
            <w:div w:id="1989750238">
              <w:marLeft w:val="0"/>
              <w:marRight w:val="0"/>
              <w:marTop w:val="0"/>
              <w:marBottom w:val="0"/>
              <w:divBdr>
                <w:top w:val="none" w:sz="0" w:space="0" w:color="auto"/>
                <w:left w:val="none" w:sz="0" w:space="0" w:color="auto"/>
                <w:bottom w:val="none" w:sz="0" w:space="0" w:color="auto"/>
                <w:right w:val="none" w:sz="0" w:space="0" w:color="auto"/>
              </w:divBdr>
            </w:div>
            <w:div w:id="648441043">
              <w:marLeft w:val="0"/>
              <w:marRight w:val="0"/>
              <w:marTop w:val="0"/>
              <w:marBottom w:val="0"/>
              <w:divBdr>
                <w:top w:val="none" w:sz="0" w:space="0" w:color="auto"/>
                <w:left w:val="none" w:sz="0" w:space="0" w:color="auto"/>
                <w:bottom w:val="none" w:sz="0" w:space="0" w:color="auto"/>
                <w:right w:val="none" w:sz="0" w:space="0" w:color="auto"/>
              </w:divBdr>
            </w:div>
            <w:div w:id="2033529572">
              <w:marLeft w:val="0"/>
              <w:marRight w:val="0"/>
              <w:marTop w:val="0"/>
              <w:marBottom w:val="0"/>
              <w:divBdr>
                <w:top w:val="none" w:sz="0" w:space="0" w:color="auto"/>
                <w:left w:val="none" w:sz="0" w:space="0" w:color="auto"/>
                <w:bottom w:val="none" w:sz="0" w:space="0" w:color="auto"/>
                <w:right w:val="none" w:sz="0" w:space="0" w:color="auto"/>
              </w:divBdr>
            </w:div>
            <w:div w:id="1982802997">
              <w:marLeft w:val="0"/>
              <w:marRight w:val="0"/>
              <w:marTop w:val="0"/>
              <w:marBottom w:val="0"/>
              <w:divBdr>
                <w:top w:val="none" w:sz="0" w:space="0" w:color="auto"/>
                <w:left w:val="none" w:sz="0" w:space="0" w:color="auto"/>
                <w:bottom w:val="none" w:sz="0" w:space="0" w:color="auto"/>
                <w:right w:val="none" w:sz="0" w:space="0" w:color="auto"/>
              </w:divBdr>
            </w:div>
            <w:div w:id="173498841">
              <w:marLeft w:val="0"/>
              <w:marRight w:val="0"/>
              <w:marTop w:val="0"/>
              <w:marBottom w:val="0"/>
              <w:divBdr>
                <w:top w:val="none" w:sz="0" w:space="0" w:color="auto"/>
                <w:left w:val="none" w:sz="0" w:space="0" w:color="auto"/>
                <w:bottom w:val="none" w:sz="0" w:space="0" w:color="auto"/>
                <w:right w:val="none" w:sz="0" w:space="0" w:color="auto"/>
              </w:divBdr>
            </w:div>
            <w:div w:id="19739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5375">
      <w:bodyDiv w:val="1"/>
      <w:marLeft w:val="0"/>
      <w:marRight w:val="0"/>
      <w:marTop w:val="0"/>
      <w:marBottom w:val="0"/>
      <w:divBdr>
        <w:top w:val="none" w:sz="0" w:space="0" w:color="auto"/>
        <w:left w:val="none" w:sz="0" w:space="0" w:color="auto"/>
        <w:bottom w:val="none" w:sz="0" w:space="0" w:color="auto"/>
        <w:right w:val="none" w:sz="0" w:space="0" w:color="auto"/>
      </w:divBdr>
    </w:div>
    <w:div w:id="2079017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xuanthulab.net/lap-trinh-c-co-ban/" TargetMode="External"/><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learn.microsoft.com/vi-vn/aspnet/core/tutorials/first-mvc-app/start-mvc?view=aspnetcore-6.0&amp;tabs=visual-studio"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hyperlink" Target="https://tailwindcss.com/docs/installation"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hyperlink" Target="https://vuejs.org/guide/introduction.html" TargetMode="External"/><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35BE5ED-A327-4556-9E89-3CAA692DB41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6505</TotalTime>
  <Pages>78</Pages>
  <Words>9863</Words>
  <Characters>56223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DUONG PHAM</cp:lastModifiedBy>
  <cp:revision>1215</cp:revision>
  <dcterms:created xsi:type="dcterms:W3CDTF">2022-06-11T06:49:00Z</dcterms:created>
  <dcterms:modified xsi:type="dcterms:W3CDTF">2024-05-27T09:41:00Z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1F9DA623675C427F920C4C487F62CE90</vt:lpwstr>
  </property>
</Properties>
</file>